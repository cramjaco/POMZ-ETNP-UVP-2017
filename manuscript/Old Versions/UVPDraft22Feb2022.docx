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E2AAB7" w14:textId="77777777" w:rsidR="00A23823" w:rsidRDefault="000128E6">
      <w:pPr>
        <w:pStyle w:val="Title"/>
      </w:pPr>
      <w:r>
        <w:t>Particle size and abundance measurements suggest temporally variable biotic transport and disaggregation in the Eastern Tropical North Pacific Oxygen Minimum Zone</w:t>
      </w:r>
    </w:p>
    <w:p w14:paraId="0FBBEB8D" w14:textId="77777777" w:rsidR="00A23823" w:rsidRDefault="000128E6">
      <w:r>
        <w:t>Jacob A. Cram</w:t>
      </w:r>
    </w:p>
    <w:p w14:paraId="3748351F" w14:textId="77777777" w:rsidR="00A23823" w:rsidRDefault="000128E6">
      <w:r>
        <w:t>07 January 2020</w:t>
      </w:r>
    </w:p>
    <w:p w14:paraId="682AC93D" w14:textId="77777777" w:rsidR="00A23823" w:rsidRDefault="000128E6">
      <w:pPr>
        <w:pStyle w:val="Heading1"/>
      </w:pPr>
      <w:bookmarkStart w:id="0" w:name="author-list"/>
      <w:r>
        <w:t>Author list</w:t>
      </w:r>
      <w:bookmarkEnd w:id="0"/>
    </w:p>
    <w:p w14:paraId="4C772757" w14:textId="31364457" w:rsidR="00A23823" w:rsidRDefault="000128E6">
      <w:r>
        <w:t>(</w:t>
      </w:r>
      <w:ins w:id="1" w:author="Jacob Cram" w:date="2021-02-22T14:08:00Z">
        <w:r w:rsidR="00422CD1">
          <w:t>P</w:t>
        </w:r>
      </w:ins>
      <w:del w:id="2" w:author="Jacob Cram" w:date="2021-02-22T14:08:00Z">
        <w:r w:rsidDel="00422CD1">
          <w:delText>p</w:delText>
        </w:r>
      </w:del>
      <w:r>
        <w:t>utative, order not set</w:t>
      </w:r>
      <w:ins w:id="3" w:author="Jacob Cram" w:date="2021-02-22T14:08:00Z">
        <w:r w:rsidR="00422CD1">
          <w:t>.</w:t>
        </w:r>
      </w:ins>
      <w:del w:id="4" w:author="Jacob Cram" w:date="2021-02-22T14:08:00Z">
        <w:r w:rsidDel="00422CD1">
          <w:delText>,</w:delText>
        </w:r>
      </w:del>
      <w:r>
        <w:t xml:space="preserve"> </w:t>
      </w:r>
      <w:ins w:id="5" w:author="Jacob Cram" w:date="2021-02-22T14:08:00Z">
        <w:r w:rsidR="00422CD1">
          <w:t>P</w:t>
        </w:r>
      </w:ins>
      <w:del w:id="6" w:author="Jacob Cram" w:date="2021-02-22T14:08:00Z">
        <w:r w:rsidDel="00422CD1">
          <w:delText>p</w:delText>
        </w:r>
      </w:del>
      <w:r>
        <w:t>lease suggest others</w:t>
      </w:r>
      <w:del w:id="7" w:author="Jacob Cram" w:date="2021-02-22T14:08:00Z">
        <w:r w:rsidDel="00422CD1">
          <w:delText>, will likely expand</w:delText>
        </w:r>
      </w:del>
      <w:ins w:id="8" w:author="Jacob Cram" w:date="2021-02-22T14:08:00Z">
        <w:r w:rsidR="00422CD1">
          <w:t>.</w:t>
        </w:r>
      </w:ins>
      <w:r>
        <w:t>)</w:t>
      </w:r>
    </w:p>
    <w:p w14:paraId="122D09F4" w14:textId="77777777" w:rsidR="00A23823" w:rsidRDefault="000128E6">
      <w:r>
        <w:t>Jacob Cram, Clara Fuchsman, Megan Duffy, Jessica Pretty, Rachael L, Jaqui N, Shirley Leung, Klaus H, Thomas Weber, Danielle Bianchi, Allan Duvol, Rick Keil, Andrew McDonnel</w:t>
      </w:r>
    </w:p>
    <w:p w14:paraId="64E384D8" w14:textId="77777777" w:rsidR="00A23823" w:rsidRDefault="000128E6">
      <w:pPr>
        <w:pStyle w:val="Heading1"/>
      </w:pPr>
      <w:bookmarkStart w:id="9" w:name="abstract"/>
      <w:r>
        <w:t>Abstract</w:t>
      </w:r>
      <w:bookmarkEnd w:id="9"/>
    </w:p>
    <w:p w14:paraId="076C3CF2" w14:textId="77777777" w:rsidR="00A23823" w:rsidRDefault="000128E6">
      <w:r>
        <w:t>Models and observations suggest that that particle flux attenuation is lower across the mesopelagic zone of anoxic environments compared to oxic ones. This attenuation is likely a function of microbial metabolism, as well as aggregation and disaggregation by zooplankton and other processes. The concentration of different sizes of particles in the ocean, called the particle specum, is shaped by particle aggregation, disaggregation and remineralization processes. Observing and modeling particle spectra can provide information about the contributions of these processes. We measured particle size spectrum profiles at one station in the oligotrophic Eastern Tropical North Pacific Oxygen Minimum Zone (ETNP OMZ) using an underwater vision profiler (UVP), a high resolution camera that counts and sizes particles. Mesurements were taken at different times of day, over the course of a week. Comparing these data to particle flux measurements from sediment traps allowed us to constrain the particle size to flux relationship, and to generate highly resolved depth and time estimates of particle flux rates. We found that particle flux attenuated very little throughout the anoxic water column, and at some time-points appeared to increase. Comparason to the predictions models of particle dynamics in OMZs suggested slow remineralization of all sizes of particles, and disaggregation by zooplankton between the base of the photic zone and 500m. Acoustic measurements of multiple size classes of organisms suggested that many organisms migrated, during the day, to this region with high disaggregation. Our data suggest that migrating organisms both actively transport biomass and disaggregate particles in the OMZ core. Our data further suggest both within and between day variability in active transport and particle disaggregation.</w:t>
      </w:r>
    </w:p>
    <w:p w14:paraId="5E6AC7A9" w14:textId="77777777" w:rsidR="00A23823" w:rsidRDefault="000128E6">
      <w:pPr>
        <w:pStyle w:val="Heading1"/>
      </w:pPr>
      <w:bookmarkStart w:id="10" w:name="introduction"/>
      <w:r>
        <w:t>Introduction</w:t>
      </w:r>
      <w:bookmarkEnd w:id="10"/>
    </w:p>
    <w:p w14:paraId="417A7DA1" w14:textId="77777777" w:rsidR="00A23823" w:rsidRDefault="000128E6">
      <w:r>
        <w:t>The biological pump, in which sinking particles transport carbon from the surface into the deep ocean, is a key part of the global carbon cycle (Neuer, Iversen, and Fischer 2014; Turner 2015). Organic matter flux into the deep ocean is a function both of export from the photic zone into the mesopelegic (export flux), and the fraction of that flux that crosses the mesopelegic (transfer efficiency) (Passow and Carlson 2012; Siegel et al. 2016; Francois et al. 2002). The transfer efficiency of the biological pump, may affect global atmospheric carbon levels (Kwon, Primeau, and Sarmiento 2009). Thus understanding the processes that shape organic matter degredation in the mesopelegic are critical.</w:t>
      </w:r>
    </w:p>
    <w:p w14:paraId="13325E29" w14:textId="2AEB2EA1" w:rsidR="00A23823" w:rsidRDefault="000128E6">
      <w:r>
        <w:t xml:space="preserve">Zooplankton play an important role in shaping carbon flux through the mesopelegic (Steinberg and Landry 2017; Turner 2015; Jackson and Burd 2001), and by extension the efficiency of the biological </w:t>
      </w:r>
      <w:r>
        <w:lastRenderedPageBreak/>
        <w:t xml:space="preserve">pump (Cavan et al. 2017; Archibald, Siegel, and Doney 2019). They affect particle flux </w:t>
      </w:r>
      <w:del w:id="11" w:author="Jacob Cram" w:date="2021-02-22T14:09:00Z">
        <w:r w:rsidDel="00422CD1">
          <w:delText>in four key ways</w:delText>
        </w:r>
      </w:del>
      <w:ins w:id="12" w:author="Jacob Cram" w:date="2021-02-22T14:09:00Z">
        <w:r w:rsidR="00422CD1">
          <w:t xml:space="preserve">through </w:t>
        </w:r>
        <w:r w:rsidR="00422CD1" w:rsidRPr="00422CD1">
          <w:rPr>
            <w:b/>
            <w:bCs/>
            <w:rPrChange w:id="13" w:author="Jacob Cram" w:date="2021-02-22T14:09:00Z">
              <w:rPr/>
            </w:rPrChange>
          </w:rPr>
          <w:t>repackaging</w:t>
        </w:r>
        <w:r w:rsidR="00422CD1">
          <w:t xml:space="preserve">, </w:t>
        </w:r>
        <w:proofErr w:type="spellStart"/>
        <w:r w:rsidR="00422CD1" w:rsidRPr="00422CD1">
          <w:rPr>
            <w:b/>
            <w:bCs/>
            <w:rPrChange w:id="14" w:author="Jacob Cram" w:date="2021-02-22T14:09:00Z">
              <w:rPr/>
            </w:rPrChange>
          </w:rPr>
          <w:t>resperation</w:t>
        </w:r>
        <w:proofErr w:type="spellEnd"/>
        <w:r w:rsidR="00422CD1">
          <w:t xml:space="preserve">, </w:t>
        </w:r>
        <w:r w:rsidR="00422CD1" w:rsidRPr="00422CD1">
          <w:rPr>
            <w:b/>
            <w:bCs/>
            <w:rPrChange w:id="15" w:author="Jacob Cram" w:date="2021-02-22T14:09:00Z">
              <w:rPr/>
            </w:rPrChange>
          </w:rPr>
          <w:t>active</w:t>
        </w:r>
        <w:r w:rsidR="00422CD1">
          <w:t xml:space="preserve"> </w:t>
        </w:r>
        <w:r w:rsidR="00422CD1" w:rsidRPr="00422CD1">
          <w:rPr>
            <w:b/>
            <w:bCs/>
            <w:rPrChange w:id="16" w:author="Jacob Cram" w:date="2021-02-22T14:09:00Z">
              <w:rPr/>
            </w:rPrChange>
          </w:rPr>
          <w:t>transport</w:t>
        </w:r>
        <w:r w:rsidR="00422CD1">
          <w:t xml:space="preserve">, and </w:t>
        </w:r>
        <w:r w:rsidR="00422CD1" w:rsidRPr="00422CD1">
          <w:rPr>
            <w:b/>
            <w:bCs/>
            <w:rPrChange w:id="17" w:author="Jacob Cram" w:date="2021-02-22T14:09:00Z">
              <w:rPr/>
            </w:rPrChange>
          </w:rPr>
          <w:t>disaggregation</w:t>
        </w:r>
        <w:r w:rsidR="00422CD1">
          <w:t xml:space="preserve">. </w:t>
        </w:r>
      </w:ins>
      <w:del w:id="18" w:author="Jacob Cram" w:date="2021-02-22T14:10:00Z">
        <w:r w:rsidDel="00422CD1">
          <w:delText xml:space="preserve">: (1 - Repackaging) </w:delText>
        </w:r>
      </w:del>
      <w:r>
        <w:t xml:space="preserve">Zooplankton </w:t>
      </w:r>
      <w:r w:rsidRPr="00422CD1">
        <w:rPr>
          <w:i/>
          <w:iCs/>
          <w:rPrChange w:id="19" w:author="Jacob Cram" w:date="2021-02-22T14:10:00Z">
            <w:rPr/>
          </w:rPrChange>
        </w:rPr>
        <w:t>repackage</w:t>
      </w:r>
      <w:r>
        <w:t xml:space="preserve"> particles into fecal pellets that have different properties from the original particles (Wilson, Steinberg, and Buesseler 2008). </w:t>
      </w:r>
      <w:del w:id="20" w:author="Jacob Cram" w:date="2021-02-22T14:10:00Z">
        <w:r w:rsidDel="00422CD1">
          <w:delText xml:space="preserve">(2- Respiration) </w:delText>
        </w:r>
      </w:del>
      <w:r>
        <w:t xml:space="preserve">Zooplankton consume particles in the mesopelegic and </w:t>
      </w:r>
      <w:r w:rsidRPr="00422CD1">
        <w:rPr>
          <w:i/>
          <w:iCs/>
          <w:rPrChange w:id="21" w:author="Jacob Cram" w:date="2021-02-22T14:10:00Z">
            <w:rPr/>
          </w:rPrChange>
        </w:rPr>
        <w:t>respire</w:t>
      </w:r>
      <w:r>
        <w:t xml:space="preserve"> some of their biomass. It was found that this rate of consumption was less than flux in the California Current (Stukel et al. 2019). </w:t>
      </w:r>
      <w:del w:id="22" w:author="Jacob Cram" w:date="2021-02-22T14:10:00Z">
        <w:r w:rsidDel="00422CD1">
          <w:delText xml:space="preserve">(3 - Active Transport) </w:delText>
        </w:r>
      </w:del>
      <w:r>
        <w:t xml:space="preserve">Zooplankton consume particles in surface depths and release it at others, thereby </w:t>
      </w:r>
      <w:r w:rsidRPr="00422CD1">
        <w:rPr>
          <w:i/>
          <w:iCs/>
          <w:rPrChange w:id="23" w:author="Jacob Cram" w:date="2021-02-22T14:10:00Z">
            <w:rPr/>
          </w:rPrChange>
        </w:rPr>
        <w:t>actively transporting</w:t>
      </w:r>
      <w:r>
        <w:t xml:space="preserve"> carbon, usually downward (Archibald, Siegel, and Doney 2019; Bianchi et al. 2013; Hannides et al. 2009; Steinberg et al. 2000; Stukel et al. 2018, 2019). (4 - Disaggregation) Zooplankton break large particles into smaller ones, likely by generating turbulance when they swim (Dilling and Alldredge 2000; Goldthwait et al. 2005). This </w:t>
      </w:r>
      <w:del w:id="24" w:author="Jacob Cram" w:date="2021-02-22T14:10:00Z">
        <w:r w:rsidDel="00422CD1">
          <w:delText xml:space="preserve">fragmentation </w:delText>
        </w:r>
      </w:del>
      <w:ins w:id="25" w:author="Jacob Cram" w:date="2021-02-22T14:10:00Z">
        <w:r w:rsidR="00422CD1" w:rsidRPr="00422CD1">
          <w:rPr>
            <w:i/>
            <w:iCs/>
            <w:rPrChange w:id="26" w:author="Jacob Cram" w:date="2021-02-22T14:10:00Z">
              <w:rPr/>
            </w:rPrChange>
          </w:rPr>
          <w:t>disaggregation</w:t>
        </w:r>
        <w:r w:rsidR="00422CD1">
          <w:t xml:space="preserve"> </w:t>
        </w:r>
      </w:ins>
      <w:r>
        <w:t>of particles can lead to increased remineralization of particles because those smaller particle pieces sink more slowly and so have longer residence times, and so have longer to break down in the mesopelegic (Goldthwait et al. 2005).</w:t>
      </w:r>
      <w:ins w:id="27" w:author="Jacob Cram" w:date="2021-02-22T14:11:00Z">
        <w:r w:rsidR="00422CD1">
          <w:t xml:space="preserve"> In this manuscript we focus on </w:t>
        </w:r>
      </w:ins>
      <w:ins w:id="28" w:author="Jacob Cram" w:date="2021-02-22T14:12:00Z">
        <w:r w:rsidR="00422CD1">
          <w:t xml:space="preserve">active transport and </w:t>
        </w:r>
        <w:proofErr w:type="gramStart"/>
        <w:r w:rsidR="00422CD1">
          <w:t>disaggregation in particular</w:t>
        </w:r>
        <w:proofErr w:type="gramEnd"/>
        <w:r w:rsidR="00422CD1">
          <w:t>.</w:t>
        </w:r>
      </w:ins>
    </w:p>
    <w:p w14:paraId="0E53081D" w14:textId="15D9AB4A" w:rsidR="00A23823" w:rsidRDefault="000128E6">
      <w:r>
        <w:t xml:space="preserve">Oxygen levels, and in particular anoxic regions of the water column, appear to modulate particle flux through the mesopelegic. Observations of particle flux in the region of the Easten Tropical North Pacific (Van Mooy, Keil, and Devol 2002; Hartnett 1998) that is near the Mexican coast, and Arabian Sea (Keil, Neibauer, and Devol 2016) have suggested lower flux attenuation in these OMZ systems. Models have shown that accounting for oxygen limitation in </w:t>
      </w:r>
      <w:del w:id="29" w:author="Jacob Cram" w:date="2021-02-22T14:11:00Z">
        <w:r w:rsidDel="00422CD1">
          <w:delText xml:space="preserve">the </w:delText>
        </w:r>
      </w:del>
      <w:r>
        <w:t>OMZs is necessary to fit global patterns of particle transfer</w:t>
      </w:r>
      <w:ins w:id="30" w:author="Jacob Cram" w:date="2021-02-22T14:11:00Z">
        <w:r w:rsidR="00422CD1">
          <w:t xml:space="preserve"> </w:t>
        </w:r>
      </w:ins>
      <w:r>
        <w:t>(Cram et al. 2018; DeVries and Weber 2017). Oxygen minimum zones in the open ocean are expanding (Stramma et al. 2008), and this expansion is likely to effect ocean chemistry, the habitat of marine organisms, and the interactions between between organisms and chemistry (Gilly et al. 2013). Models and chemical data suggest that oxygen minimum zones may enhance carbon transport to the deep ocean, by inhibiting microbial degradation of sinking marine particles (Cram et al. 2018). However, biological organic mater transport is modulated by zooplankton (Steinberg et al. 2008; Steinberg and Landry 2017) which feed on, produce</w:t>
      </w:r>
      <w:ins w:id="31" w:author="Jacob Cram" w:date="2021-02-22T14:12:00Z">
        <w:r w:rsidR="00422CD1">
          <w:t>,</w:t>
        </w:r>
      </w:ins>
      <w:r>
        <w:t xml:space="preserve"> and disaggregate particles, and whose interactions on particle flux in pelagic OMZs are only beginning to be explored (Kiko et al. 2020).</w:t>
      </w:r>
    </w:p>
    <w:p w14:paraId="226B0360" w14:textId="25CA580A" w:rsidR="00A23823" w:rsidRDefault="000128E6">
      <w:r>
        <w:t>Models of particle transfer through the mesopelegic oceans suggest that particle size, ocean temperature</w:t>
      </w:r>
      <w:del w:id="32" w:author="Jacob Cram" w:date="2021-02-22T14:12:00Z">
        <w:r w:rsidDel="00422CD1">
          <w:delText xml:space="preserve"> temperature</w:delText>
        </w:r>
      </w:del>
      <w:r>
        <w:t>, and oxygen concentrations modulate particle flux (Cram et al. 2018; DeVries and Weber 2017). Meanwhile regional differences in particle ballasting play a smaller role. (Cram et al. 2018). These models, however, assume that zooplankton play a small role, and therefore assume no transport through the mesopelegic, and no disaggregation. As a result of this assumption, the models predict that small particles will attenuate with depth. However small particles have been shown to persist in deep waters (</w:t>
      </w:r>
      <w:commentRangeStart w:id="33"/>
      <w:r>
        <w:t>REF</w:t>
      </w:r>
      <w:commentRangeEnd w:id="33"/>
      <w:r w:rsidR="00422CD1">
        <w:rPr>
          <w:rStyle w:val="CommentReference"/>
        </w:rPr>
        <w:commentReference w:id="33"/>
      </w:r>
      <w:r>
        <w:t xml:space="preserve">) and contribute </w:t>
      </w:r>
      <w:del w:id="34" w:author="Jacob Cram" w:date="2021-02-22T14:13:00Z">
        <w:r w:rsidDel="00422CD1">
          <w:delText>substantialy</w:delText>
        </w:r>
      </w:del>
      <w:ins w:id="35" w:author="Jacob Cram" w:date="2021-02-22T14:13:00Z">
        <w:r w:rsidR="00422CD1">
          <w:t>substantially</w:t>
        </w:r>
      </w:ins>
      <w:r>
        <w:t xml:space="preserve"> to flux in the deep ocean (REF). Conveniently, these models’ particle size predictions generate a useful null hypothesis of expexted particle size distributions in the abscence of zooplankton effects. Thus their predictions can, in principle, be compared to observed distributions of particles to explore the magnitude of zooplankton effects.</w:t>
      </w:r>
    </w:p>
    <w:p w14:paraId="7E6D2E3F" w14:textId="77777777" w:rsidR="00A23823" w:rsidRDefault="000128E6">
      <w:r>
        <w:t>Underwater vision profilers, cameras that can count and size many particles over large water volumes (REF), provide valuable information about particle transport. When deployed in concert with particle traps in some regions, they can be used to predict flux in other regions where traps have not been deployed (Guidi et al. 2008; Kiko et al. 2020). UVP can furthermore provide resolved information about particle flux variability across space and time (Guidi et al. 2008; Kiko et al. 2017). Connecting UVP and trap data can furthermore inform about relationships between particle size, biomass, and sinking speed, as well as the contributions of the different particle sizes to flux (Guidi et al. 2008).</w:t>
      </w:r>
    </w:p>
    <w:p w14:paraId="3D9425D1" w14:textId="0D1AF78B" w:rsidR="00A23823" w:rsidRDefault="000128E6">
      <w:r>
        <w:t>A recent study combined particle size tracking, mockness tows, and acoustic data, collected at one site, with trap measurements from nearby locations, from in literature, to explore zooplankton transport in the Eastern Tropical North Atlantic, a weak (hypoxic rather than fully anoxic</w:t>
      </w:r>
      <w:del w:id="36" w:author="Jacob Cram" w:date="2021-02-22T16:09:00Z">
        <w:r w:rsidDel="00B40F2B">
          <w:delText>, and X m thick</w:delText>
        </w:r>
      </w:del>
      <w:r>
        <w:t>) OMZ (</w:t>
      </w:r>
      <w:proofErr w:type="spellStart"/>
      <w:r>
        <w:t>Kiko</w:t>
      </w:r>
      <w:proofErr w:type="spellEnd"/>
      <w:r>
        <w:t xml:space="preserve"> et al. 2020</w:t>
      </w:r>
      <w:proofErr w:type="gramStart"/>
      <w:r>
        <w:t>).The</w:t>
      </w:r>
      <w:proofErr w:type="gramEnd"/>
      <w:r>
        <w:t xml:space="preserve"> authors found a particle maximum in the mesopelegic and contended that this feature suggests transport by zooplankton, and mortality of migrating zooplankton. The authors suggested that in </w:t>
      </w:r>
      <w:r>
        <w:lastRenderedPageBreak/>
        <w:t>more anoxic and larger OMZs, such as the</w:t>
      </w:r>
      <w:ins w:id="37" w:author="Jacob Cram" w:date="2021-02-22T14:13:00Z">
        <w:r w:rsidR="00422CD1">
          <w:t xml:space="preserve"> modern day</w:t>
        </w:r>
      </w:ins>
      <w:r>
        <w:t xml:space="preserve"> ETNP</w:t>
      </w:r>
      <w:ins w:id="38" w:author="Jacob Cram" w:date="2021-02-22T14:13:00Z">
        <w:r w:rsidR="00422CD1">
          <w:t xml:space="preserve">, and in </w:t>
        </w:r>
        <w:proofErr w:type="spellStart"/>
        <w:r w:rsidR="00422CD1">
          <w:t>particular</w:t>
        </w:r>
      </w:ins>
      <w:del w:id="39" w:author="Jacob Cram" w:date="2021-02-22T14:13:00Z">
        <w:r w:rsidDel="00422CD1">
          <w:delText xml:space="preserve"> or </w:delText>
        </w:r>
      </w:del>
      <w:r>
        <w:t>OMZs</w:t>
      </w:r>
      <w:proofErr w:type="spellEnd"/>
      <w:r>
        <w:t xml:space="preserve"> in the future, there might be less active transport into the mesopelegic than seen at their site, since migratory organisms would presumably not migrate as deeply into the water and would be less active in true OMZs.</w:t>
      </w:r>
      <w:ins w:id="40" w:author="Jacob Cram" w:date="2021-02-22T14:18:00Z">
        <w:r w:rsidR="00302700">
          <w:t xml:space="preserve"> In this manuscript we provide </w:t>
        </w:r>
      </w:ins>
      <w:ins w:id="41" w:author="Jacob Cram" w:date="2021-02-22T14:19:00Z">
        <w:r w:rsidR="00302700">
          <w:t>data from such a truly hypoxic region.</w:t>
        </w:r>
      </w:ins>
    </w:p>
    <w:p w14:paraId="777B915F" w14:textId="4C08779E" w:rsidR="00A23823" w:rsidRDefault="000128E6">
      <w:r>
        <w:t xml:space="preserve">A recent modeling study posed three hypotheses, each with a prediction about particle size distributions (Weber and Bianchi 2020). These were: </w:t>
      </w:r>
      <w:del w:id="42" w:author="Jacob Cram" w:date="2021-02-22T14:23:00Z">
        <w:r w:rsidDel="00302700">
          <w:delText>(</w:delText>
        </w:r>
      </w:del>
      <w:r>
        <w:rPr>
          <w:b/>
        </w:rPr>
        <w:t>HWB1</w:t>
      </w:r>
      <w:ins w:id="43" w:author="Jacob Cram" w:date="2021-02-22T14:23:00Z">
        <w:r w:rsidR="00302700">
          <w:t>:</w:t>
        </w:r>
      </w:ins>
      <w:del w:id="44" w:author="Jacob Cram" w:date="2021-02-22T14:23:00Z">
        <w:r w:rsidDel="00302700">
          <w:delText>)</w:delText>
        </w:r>
      </w:del>
      <w:r>
        <w:t xml:space="preserve"> </w:t>
      </w:r>
      <w:r>
        <w:rPr>
          <w:i/>
        </w:rPr>
        <w:t>All</w:t>
      </w:r>
      <w:r>
        <w:t xml:space="preserve"> particles in OMZs remineralize more slowly than in oxic water, regardless of their size. </w:t>
      </w:r>
      <w:del w:id="45" w:author="Jacob Cram" w:date="2021-02-22T14:24:00Z">
        <w:r w:rsidDel="00302700">
          <w:delText>(</w:delText>
        </w:r>
      </w:del>
      <w:r>
        <w:rPr>
          <w:b/>
        </w:rPr>
        <w:t>HWB2</w:t>
      </w:r>
      <w:del w:id="46" w:author="Jacob Cram" w:date="2021-02-22T14:24:00Z">
        <w:r w:rsidDel="00302700">
          <w:delText xml:space="preserve">) </w:delText>
        </w:r>
      </w:del>
      <w:ins w:id="47" w:author="Jacob Cram" w:date="2021-02-22T14:24:00Z">
        <w:r w:rsidR="00302700">
          <w:t xml:space="preserve">: </w:t>
        </w:r>
      </w:ins>
      <w:r>
        <w:t xml:space="preserve">There is less disaggregation by zooplankton in OMZs than elsewhere. </w:t>
      </w:r>
      <w:del w:id="48" w:author="Jacob Cram" w:date="2021-02-22T14:24:00Z">
        <w:r w:rsidDel="00302700">
          <w:delText>(</w:delText>
        </w:r>
      </w:del>
      <w:r>
        <w:rPr>
          <w:b/>
        </w:rPr>
        <w:t>HWB3</w:t>
      </w:r>
      <w:del w:id="49" w:author="Jacob Cram" w:date="2021-02-22T14:24:00Z">
        <w:r w:rsidDel="00302700">
          <w:delText xml:space="preserve">) </w:delText>
        </w:r>
      </w:del>
      <w:ins w:id="50" w:author="Jacob Cram" w:date="2021-02-22T14:24:00Z">
        <w:r w:rsidR="00302700">
          <w:t xml:space="preserve">: </w:t>
        </w:r>
      </w:ins>
      <w:r>
        <w:t xml:space="preserve">Large </w:t>
      </w:r>
      <w:del w:id="51" w:author="Jacob Cram" w:date="2021-02-22T16:17:00Z">
        <w:r w:rsidDel="00207DB9">
          <w:delText>partices</w:delText>
        </w:r>
      </w:del>
      <w:ins w:id="52" w:author="Jacob Cram" w:date="2021-02-22T16:17:00Z">
        <w:r w:rsidR="00207DB9">
          <w:t>particles</w:t>
        </w:r>
      </w:ins>
      <w:r>
        <w:t xml:space="preserve"> remineralize more slowly in OMZs, but smaller ones do not. This last hypothesis was indicated by </w:t>
      </w:r>
      <w:del w:id="53" w:author="Jacob Cram" w:date="2021-02-22T14:14:00Z">
        <w:r w:rsidDel="00422CD1">
          <w:delText xml:space="preserve">a </w:delText>
        </w:r>
      </w:del>
      <w:r>
        <w:t>model</w:t>
      </w:r>
      <w:ins w:id="54" w:author="Jacob Cram" w:date="2021-02-22T14:14:00Z">
        <w:r w:rsidR="00422CD1">
          <w:t xml:space="preserve"> results</w:t>
        </w:r>
      </w:ins>
      <w:r>
        <w:t xml:space="preserve"> that suggested that large particles are diffusion limited</w:t>
      </w:r>
      <w:ins w:id="55" w:author="Jacob Cram" w:date="2021-02-22T14:15:00Z">
        <w:r w:rsidR="00422CD1">
          <w:t xml:space="preserve">. </w:t>
        </w:r>
        <w:proofErr w:type="gramStart"/>
        <w:r w:rsidR="00422CD1">
          <w:t>Ther</w:t>
        </w:r>
      </w:ins>
      <w:ins w:id="56" w:author="Jacob Cram" w:date="2021-02-22T14:16:00Z">
        <w:r w:rsidR="00422CD1">
          <w:t>efore</w:t>
        </w:r>
        <w:proofErr w:type="gramEnd"/>
        <w:r w:rsidR="00422CD1">
          <w:t xml:space="preserve"> microbial metabolism in their cores could be limited </w:t>
        </w:r>
      </w:ins>
      <w:del w:id="57" w:author="Jacob Cram" w:date="2021-02-22T14:16:00Z">
        <w:r w:rsidDel="00422CD1">
          <w:delText xml:space="preserve"> and that their cores could become both </w:delText>
        </w:r>
      </w:del>
      <w:r>
        <w:t>Nitrate</w:t>
      </w:r>
      <w:ins w:id="58" w:author="Jacob Cram" w:date="2021-02-22T14:16:00Z">
        <w:r w:rsidR="00422CD1">
          <w:t>,</w:t>
        </w:r>
      </w:ins>
      <w:del w:id="59" w:author="Jacob Cram" w:date="2021-02-22T14:16:00Z">
        <w:r w:rsidDel="00422CD1">
          <w:delText xml:space="preserve"> +</w:delText>
        </w:r>
      </w:del>
      <w:r>
        <w:t xml:space="preserve"> Nitrite </w:t>
      </w:r>
      <w:del w:id="60" w:author="Jacob Cram" w:date="2021-02-22T14:16:00Z">
        <w:r w:rsidDel="00422CD1">
          <w:delText xml:space="preserve">limited </w:delText>
        </w:r>
      </w:del>
      <w:r>
        <w:t xml:space="preserve">and Oxygen limited. In that case </w:t>
      </w:r>
      <w:del w:id="61" w:author="Jacob Cram" w:date="2021-02-22T14:16:00Z">
        <w:r w:rsidDel="00422CD1">
          <w:delText xml:space="preserve">the </w:delText>
        </w:r>
      </w:del>
      <w:r>
        <w:t xml:space="preserve">less efficient sulfur </w:t>
      </w:r>
      <w:proofErr w:type="spellStart"/>
      <w:r>
        <w:t>oxydation</w:t>
      </w:r>
      <w:proofErr w:type="spellEnd"/>
      <w:r>
        <w:t xml:space="preserve"> process would dominate</w:t>
      </w:r>
      <w:del w:id="62" w:author="Jacob Cram" w:date="2021-02-22T14:16:00Z">
        <w:r w:rsidDel="00422CD1">
          <w:delText xml:space="preserve"> on particles</w:delText>
        </w:r>
      </w:del>
      <w:r>
        <w:t xml:space="preserve"> (Bianchi et al. 2018). The authors proposed that the processes undelying each hypothesis would have signature effects on particle size distribution in the core of the ETNP. </w:t>
      </w:r>
      <w:del w:id="63" w:author="Jacob Cram" w:date="2021-02-22T14:17:00Z">
        <w:r w:rsidDel="00422CD1">
          <w:delText xml:space="preserve">Slower </w:delText>
        </w:r>
      </w:del>
      <w:ins w:id="64" w:author="Jacob Cram" w:date="2021-02-22T14:17:00Z">
        <w:r w:rsidR="00422CD1">
          <w:t xml:space="preserve">The model with slow </w:t>
        </w:r>
      </w:ins>
      <w:r>
        <w:t>attenuation of all particles</w:t>
      </w:r>
      <w:del w:id="65" w:author="Jacob Cram" w:date="2021-02-22T14:17:00Z">
        <w:r w:rsidDel="00422CD1">
          <w:delText>,</w:delText>
        </w:r>
      </w:del>
      <w:r>
        <w:t xml:space="preserve"> </w:t>
      </w:r>
      <w:del w:id="66" w:author="Jacob Cram" w:date="2021-02-22T14:17:00Z">
        <w:r w:rsidDel="00422CD1">
          <w:delText>was predicted to result in</w:delText>
        </w:r>
      </w:del>
      <w:ins w:id="67" w:author="Jacob Cram" w:date="2021-02-22T14:17:00Z">
        <w:r w:rsidR="00422CD1">
          <w:t>predicted</w:t>
        </w:r>
      </w:ins>
      <w:r>
        <w:t xml:space="preserve"> an increase in the abundance of small particles, while the other two models, </w:t>
      </w:r>
      <w:del w:id="68" w:author="Jacob Cram" w:date="2021-02-22T14:17:00Z">
        <w:r w:rsidDel="00422CD1">
          <w:delText>would result</w:delText>
        </w:r>
      </w:del>
      <w:proofErr w:type="spellStart"/>
      <w:ins w:id="69" w:author="Jacob Cram" w:date="2021-02-22T14:17:00Z">
        <w:r w:rsidR="00422CD1">
          <w:t>predectied</w:t>
        </w:r>
      </w:ins>
      <w:proofErr w:type="spellEnd"/>
      <w:r>
        <w:t xml:space="preserve"> </w:t>
      </w:r>
      <w:del w:id="70" w:author="Jacob Cram" w:date="2021-02-22T14:17:00Z">
        <w:r w:rsidDel="00422CD1">
          <w:delText xml:space="preserve">in </w:delText>
        </w:r>
      </w:del>
      <w:r>
        <w:t xml:space="preserve">a decrease in small particle abundance as small particles were either not replaced by </w:t>
      </w:r>
      <w:del w:id="71" w:author="Jacob Cram" w:date="2021-02-22T14:18:00Z">
        <w:r w:rsidDel="00302700">
          <w:delText xml:space="preserve">breakdown </w:delText>
        </w:r>
      </w:del>
      <w:proofErr w:type="spellStart"/>
      <w:ins w:id="72" w:author="Jacob Cram" w:date="2021-02-22T14:18:00Z">
        <w:r w:rsidR="00302700">
          <w:t>disaggregaton</w:t>
        </w:r>
        <w:proofErr w:type="spellEnd"/>
        <w:r w:rsidR="00302700">
          <w:t xml:space="preserve"> </w:t>
        </w:r>
      </w:ins>
      <w:r>
        <w:t xml:space="preserve">of large particles (Model 2) or as those particles </w:t>
      </w:r>
      <w:del w:id="73" w:author="Jacob Cram" w:date="2021-02-22T14:18:00Z">
        <w:r w:rsidDel="00302700">
          <w:delText xml:space="preserve">were </w:delText>
        </w:r>
      </w:del>
      <w:proofErr w:type="spellStart"/>
      <w:ins w:id="74" w:author="Jacob Cram" w:date="2021-02-22T14:18:00Z">
        <w:r w:rsidR="00302700">
          <w:t>remineralied</w:t>
        </w:r>
        <w:proofErr w:type="spellEnd"/>
        <w:r w:rsidR="00302700">
          <w:t xml:space="preserve"> </w:t>
        </w:r>
      </w:ins>
      <w:del w:id="75" w:author="Jacob Cram" w:date="2021-02-22T14:18:00Z">
        <w:r w:rsidDel="00302700">
          <w:delText xml:space="preserve">broken down </w:delText>
        </w:r>
      </w:del>
      <w:r>
        <w:t>more quickly than larger particles (Model 3). However, the authors were not able to support any hypothesis at the exclusion of the others because they did not have the necessary data about particle size. In this manuscript we present data that can test these three hypotheses.</w:t>
      </w:r>
    </w:p>
    <w:p w14:paraId="5A84F088" w14:textId="05A19095" w:rsidR="00A23823" w:rsidRDefault="000128E6">
      <w:r>
        <w:t xml:space="preserve">Additionally, combined measurements of particle numbers, </w:t>
      </w:r>
      <w:proofErr w:type="gramStart"/>
      <w:r>
        <w:t>flux</w:t>
      </w:r>
      <w:proofErr w:type="gramEnd"/>
      <w:r>
        <w:t xml:space="preserve"> and migration of plankton, while avalable in the hypoxic ETNA (Kiko et al. 2020)</w:t>
      </w:r>
      <w:del w:id="76" w:author="Jacob Cram" w:date="2021-02-22T14:19:00Z">
        <w:r w:rsidDel="00302700">
          <w:delText xml:space="preserve"> (Kiko)</w:delText>
        </w:r>
      </w:del>
      <w:r>
        <w:t xml:space="preserve">, have not been made in a fully anoxic region. Indeed the ETNA study used trap data from earlier studies. Thus while UVP and traps have been sampled together (Guidi et al. 2008), combined trap and UVP measurments have not been taken together previously in an OMZ. </w:t>
      </w:r>
      <w:ins w:id="77" w:author="Jacob Cram" w:date="2021-02-22T14:20:00Z">
        <w:r w:rsidR="00302700">
          <w:t>Globally, m</w:t>
        </w:r>
      </w:ins>
      <w:del w:id="78" w:author="Jacob Cram" w:date="2021-02-22T14:20:00Z">
        <w:r w:rsidDel="00302700">
          <w:delText>M</w:delText>
        </w:r>
      </w:del>
      <w:r>
        <w:t xml:space="preserve">ost </w:t>
      </w:r>
      <w:ins w:id="79" w:author="Jacob Cram" w:date="2021-02-22T14:19:00Z">
        <w:r w:rsidR="00302700">
          <w:t xml:space="preserve">of the volume of </w:t>
        </w:r>
      </w:ins>
      <w:r>
        <w:t>OMZ are</w:t>
      </w:r>
      <w:ins w:id="80" w:author="Jacob Cram" w:date="2021-02-22T14:20:00Z">
        <w:r w:rsidR="00302700">
          <w:t xml:space="preserve"> below regions of very low surface productivity</w:t>
        </w:r>
      </w:ins>
      <w:r>
        <w:t xml:space="preserve"> </w:t>
      </w:r>
      <w:del w:id="81" w:author="Jacob Cram" w:date="2021-02-22T14:20:00Z">
        <w:r w:rsidDel="00302700">
          <w:delText xml:space="preserve">in the oligotrophic ocean, where productivity is low </w:delText>
        </w:r>
      </w:del>
      <w:r>
        <w:t>(</w:t>
      </w:r>
      <w:proofErr w:type="spellStart"/>
      <w:r>
        <w:t>Fuchsman</w:t>
      </w:r>
      <w:proofErr w:type="spellEnd"/>
      <w:r>
        <w:t xml:space="preserve"> et al. 2019; Pennington et al. 2006). Meanwhile most flux data has been measured in higher productivity regions of the ETNP (Van Mooy, Keil, and Devol 2002; Hartnett 1998). </w:t>
      </w:r>
      <w:proofErr w:type="gramStart"/>
      <w:r>
        <w:t>Furthermore</w:t>
      </w:r>
      <w:proofErr w:type="gramEnd"/>
      <w:r>
        <w:t xml:space="preserve"> the degree to which zooplankton swimming or other processes lead to </w:t>
      </w:r>
      <w:ins w:id="82" w:author="Jacob Cram" w:date="2021-02-22T14:20:00Z">
        <w:r w:rsidR="00302700">
          <w:t xml:space="preserve">particle </w:t>
        </w:r>
      </w:ins>
      <w:r>
        <w:t>disaggregation</w:t>
      </w:r>
      <w:ins w:id="83" w:author="Jacob Cram" w:date="2021-02-22T14:20:00Z">
        <w:r w:rsidR="00302700">
          <w:t>, both</w:t>
        </w:r>
      </w:ins>
      <w:r>
        <w:t xml:space="preserve"> in OMZs and elsewhere in the ocean</w:t>
      </w:r>
      <w:ins w:id="84" w:author="Jacob Cram" w:date="2021-02-22T14:20:00Z">
        <w:r w:rsidR="00302700">
          <w:t>,</w:t>
        </w:r>
      </w:ins>
      <w:r>
        <w:t xml:space="preserve"> is unknown.</w:t>
      </w:r>
    </w:p>
    <w:p w14:paraId="390C7789" w14:textId="6FB9B69E" w:rsidR="00A23823" w:rsidRDefault="000128E6">
      <w:r>
        <w:t xml:space="preserve">To provide the data to test hypotheses and </w:t>
      </w:r>
      <w:del w:id="85" w:author="Jacob Cram" w:date="2021-02-22T14:21:00Z">
        <w:r w:rsidDel="00302700">
          <w:delText>clear up unknowns about</w:delText>
        </w:r>
      </w:del>
      <w:ins w:id="86" w:author="Jacob Cram" w:date="2021-02-22T14:21:00Z">
        <w:r w:rsidR="00302700">
          <w:t>illuminate</w:t>
        </w:r>
      </w:ins>
      <w:r>
        <w:t xml:space="preserve"> zooplankton particle interactions in oligotrophic OMZs, </w:t>
      </w:r>
      <w:proofErr w:type="gramStart"/>
      <w:r>
        <w:t>We</w:t>
      </w:r>
      <w:proofErr w:type="gramEnd"/>
      <w:r>
        <w:t xml:space="preserve"> collected particle size data at high temporal resolution over the course of a week in an anoxic site typical of the oligotrophic ETNP OMZ, well away from the high productivity zone in the coast. We integrate</w:t>
      </w:r>
      <w:ins w:id="87" w:author="Jacob Cram" w:date="2021-02-22T14:21:00Z">
        <w:r w:rsidR="00302700">
          <w:t>d</w:t>
        </w:r>
      </w:ins>
      <w:r>
        <w:t xml:space="preserve"> this size data with observed flux measurements, and acoustic data. We </w:t>
      </w:r>
      <w:del w:id="88" w:author="Jacob Cram" w:date="2021-02-22T14:21:00Z">
        <w:r w:rsidDel="00302700">
          <w:delText xml:space="preserve">furthermore </w:delText>
        </w:r>
      </w:del>
      <w:r>
        <w:t>quantified, throughout the water column, how changes in size distribution deviate from changes that would be predicted by remineralization and sinking only models</w:t>
      </w:r>
      <w:del w:id="89" w:author="Jacob Cram" w:date="2021-02-22T14:22:00Z">
        <w:r w:rsidDel="00302700">
          <w:delText>. Together, our analyses provide more detailed information about the relationship between particle transport and zooplankton in the ETNP OMZ.</w:delText>
        </w:r>
      </w:del>
    </w:p>
    <w:p w14:paraId="2E528C5A" w14:textId="563B7D00" w:rsidR="00A23823" w:rsidRDefault="000128E6">
      <w:r>
        <w:t xml:space="preserve">We ask the following three questions: </w:t>
      </w:r>
      <w:r>
        <w:rPr>
          <w:b/>
        </w:rPr>
        <w:t>A:</w:t>
      </w:r>
      <w:r>
        <w:t xml:space="preserve"> How do the particle size distribution at one location in the oligotrophic Eastern Tropical North Pacific </w:t>
      </w:r>
      <w:del w:id="90" w:author="Jacob Cram" w:date="2021-02-22T14:22:00Z">
        <w:r w:rsidDel="00302700">
          <w:delText xml:space="preserve">evolve </w:delText>
        </w:r>
      </w:del>
      <w:ins w:id="91" w:author="Jacob Cram" w:date="2021-02-22T14:22:00Z">
        <w:r w:rsidR="00302700">
          <w:t xml:space="preserve">vary </w:t>
        </w:r>
      </w:ins>
      <w:r>
        <w:t>with respect to depth</w:t>
      </w:r>
      <w:del w:id="92" w:author="Jacob Cram" w:date="2021-02-22T14:22:00Z">
        <w:r w:rsidDel="00302700">
          <w:delText>,</w:delText>
        </w:r>
      </w:del>
      <w:r>
        <w:t xml:space="preserve"> and </w:t>
      </w:r>
      <w:del w:id="93" w:author="Jacob Cram" w:date="2021-02-22T14:22:00Z">
        <w:r w:rsidDel="00302700">
          <w:delText xml:space="preserve">how does it vary over </w:delText>
        </w:r>
      </w:del>
      <w:r>
        <w:t xml:space="preserve">time? </w:t>
      </w:r>
      <w:r>
        <w:rPr>
          <w:b/>
        </w:rPr>
        <w:t>B:</w:t>
      </w:r>
      <w:r>
        <w:t xml:space="preserve"> Do our data support any of the three Weber-Bianchi (2020) models? </w:t>
      </w:r>
      <w:ins w:id="94" w:author="Jacob Cram" w:date="2021-02-22T14:22:00Z">
        <w:r w:rsidR="00302700">
          <w:t>C</w:t>
        </w:r>
        <w:r w:rsidR="00302700">
          <w:rPr>
            <w:b/>
          </w:rPr>
          <w:t>:</w:t>
        </w:r>
      </w:ins>
      <w:del w:id="95" w:author="Jacob Cram" w:date="2021-02-22T14:22:00Z">
        <w:r w:rsidDel="00302700">
          <w:rPr>
            <w:b/>
          </w:rPr>
          <w:delText>3</w:delText>
        </w:r>
      </w:del>
      <w:r>
        <w:t xml:space="preserve"> Do our data suggest regions of the oxygen minimum zone with disaggregation like processes, and if so, do these co-occur with regions suggested to harbor zooplankton.</w:t>
      </w:r>
    </w:p>
    <w:p w14:paraId="2FDF1A69" w14:textId="3612D91B" w:rsidR="00A23823" w:rsidRDefault="000128E6">
      <w:r>
        <w:t xml:space="preserve">We hypothesized </w:t>
      </w:r>
      <w:r>
        <w:rPr>
          <w:b/>
        </w:rPr>
        <w:t>H1:</w:t>
      </w:r>
      <w:r>
        <w:t xml:space="preserve"> Temporal day to day variability in particle number, particle size distribution slope and flux would be evident. </w:t>
      </w:r>
      <w:r>
        <w:rPr>
          <w:b/>
        </w:rPr>
        <w:t>H2:</w:t>
      </w:r>
      <w:r>
        <w:t xml:space="preserve"> This variability would relate to the location of migratory zooplankton, with a combination of increased particle flux and disaggregation present where zooplankton occur. </w:t>
      </w:r>
      <w:r>
        <w:rPr>
          <w:b/>
        </w:rPr>
        <w:t>H3:</w:t>
      </w:r>
      <w:del w:id="96" w:author="Jacob Cram" w:date="2021-02-22T14:23:00Z">
        <w:r w:rsidDel="00302700">
          <w:delText>)</w:delText>
        </w:r>
      </w:del>
      <w:r>
        <w:t xml:space="preserve"> Disaggregation and particle production by zooplankton might lead to particle size patterns that cannot be explained by remineralization and sinking alone. We also will test each of the three Weber-Bianchi models, specifically that OMZs have (</w:t>
      </w:r>
      <w:r>
        <w:rPr>
          <w:b/>
        </w:rPr>
        <w:t>HWB1</w:t>
      </w:r>
      <w:r>
        <w:t>) slower attenuation of all particles, (</w:t>
      </w:r>
      <w:r>
        <w:rPr>
          <w:b/>
        </w:rPr>
        <w:t>HWB2</w:t>
      </w:r>
      <w:r>
        <w:t>) decreased disaggregation, or (</w:t>
      </w:r>
      <w:r>
        <w:rPr>
          <w:b/>
        </w:rPr>
        <w:t>HWB3</w:t>
      </w:r>
      <w:r>
        <w:t>) slower attenuation of just large particles, in the OMZ core.</w:t>
      </w:r>
    </w:p>
    <w:p w14:paraId="1D04ED16" w14:textId="77777777" w:rsidR="00A23823" w:rsidRDefault="000128E6">
      <w:pPr>
        <w:pStyle w:val="Heading1"/>
      </w:pPr>
      <w:bookmarkStart w:id="97" w:name="methods"/>
      <w:r>
        <w:lastRenderedPageBreak/>
        <w:t>Methods</w:t>
      </w:r>
      <w:bookmarkEnd w:id="97"/>
    </w:p>
    <w:p w14:paraId="61082EA5" w14:textId="77777777" w:rsidR="00A23823" w:rsidRDefault="000128E6">
      <w:r>
        <w:t>Unless specified otherwise, measurements were taken on board the R/V Sikuliaq from 07 January 2017 through 13 January 2017 at 16.5°N 106.9°W, located in an oligotrophic region of the Eastern Tropical North Pacific Oxygen Minimum Zone (ETNP Station P2; Figure 1A). Data are compared against measurements taken at 16.5°N 152.0°W on 08 May. A same latitude region west of the OMZ, where oxygen is not limiting (P16 Transect Station 100; Figure S1).</w:t>
      </w:r>
    </w:p>
    <w:p w14:paraId="11F25EFD" w14:textId="77777777" w:rsidR="00A23823" w:rsidRDefault="000128E6">
      <w:pPr>
        <w:pStyle w:val="Heading2"/>
      </w:pPr>
      <w:bookmarkStart w:id="98" w:name="water-property-measurement"/>
      <w:r>
        <w:t>Water property measurement</w:t>
      </w:r>
      <w:bookmarkEnd w:id="98"/>
    </w:p>
    <w:p w14:paraId="1A32CABB" w14:textId="77777777" w:rsidR="00A23823" w:rsidRDefault="000128E6">
      <w:r>
        <w:t xml:space="preserve">We measured water properties of temperature, salinity, fluorescence, oxygen concentration and turbidity using the shipboard XXX CTD {get sensor information}. Data were processed using Seabird Software and analyzed and visualized in </w:t>
      </w:r>
      <w:r>
        <w:rPr>
          <w:i/>
        </w:rPr>
        <w:t>R</w:t>
      </w:r>
      <w:r>
        <w:t>.</w:t>
      </w:r>
    </w:p>
    <w:p w14:paraId="299831F7" w14:textId="77777777" w:rsidR="00A23823" w:rsidRDefault="000128E6">
      <w:pPr>
        <w:pStyle w:val="Heading2"/>
      </w:pPr>
      <w:bookmarkStart w:id="99" w:name="particle-size-measurements"/>
      <w:r>
        <w:t>Particle size measurements</w:t>
      </w:r>
      <w:bookmarkEnd w:id="99"/>
    </w:p>
    <w:p w14:paraId="4EC195E4" w14:textId="7EAD4556" w:rsidR="00A23823" w:rsidRPr="00302700" w:rsidRDefault="000128E6">
      <w:r>
        <w:t xml:space="preserve">Particle size data were collected by Underwater Vision Profiler 5 (UVP) that was mounted below the CTD-rosette and deployed for all CTD casts shallower than 2500 m. A UVP is a combination camera and light source that describes the abundance and size of particles from 100 </w:t>
      </w:r>
      <w:del w:id="100" w:author="Jacob Cram" w:date="2021-02-22T14:25:00Z">
        <w:r w:rsidRPr="00302700" w:rsidDel="00302700">
          <w:rPr>
            <w:u w:val="single"/>
            <w:rPrChange w:id="101" w:author="Jacob Cram" w:date="2021-02-22T14:25:00Z">
              <w:rPr/>
            </w:rPrChange>
          </w:rPr>
          <w:delText>microns</w:delText>
        </w:r>
        <w:r w:rsidDel="00302700">
          <w:delText xml:space="preserve"> </w:delText>
        </w:r>
      </w:del>
      <w:ins w:id="102" w:author="Jacob Cram" w:date="2021-02-22T14:26:00Z">
        <w:r w:rsidR="00302700">
          <w:t>\mu m</w:t>
        </w:r>
      </w:ins>
      <w:ins w:id="103" w:author="Jacob Cram" w:date="2021-02-22T14:25:00Z">
        <w:r w:rsidR="00302700">
          <w:t xml:space="preserve"> </w:t>
        </w:r>
      </w:ins>
      <w:r>
        <w:t>to several centimeters in size (Picheral et al. 2010). Particles have been previously shown to be primarily “marine snow” but may also include a small number of zooplankton and visual artifacts. UVP data were processed using custom Matlab scripts, uploaded to EcoTaxa, and analyzed in R.</w:t>
      </w:r>
      <w:ins w:id="104" w:author="Jacob Cram" w:date="2021-02-22T14:32:00Z">
        <w:r w:rsidR="00A52F8F">
          <w:t xml:space="preserve"> The UVP provided </w:t>
        </w:r>
        <w:proofErr w:type="spellStart"/>
        <w:r w:rsidR="00A52F8F">
          <w:t>estemates</w:t>
        </w:r>
        <w:proofErr w:type="spellEnd"/>
        <w:r w:rsidR="00A52F8F">
          <w:t xml:space="preserve"> of particle abundances of particles in different size-bins</w:t>
        </w:r>
      </w:ins>
      <w:ins w:id="105" w:author="Jacob Cram" w:date="2021-02-22T14:33:00Z">
        <w:r w:rsidR="00A52F8F">
          <w:t>, as well as information about the volumes over which those particle numbers had been collected.</w:t>
        </w:r>
      </w:ins>
    </w:p>
    <w:p w14:paraId="73A01867" w14:textId="77777777" w:rsidR="00A23823" w:rsidRDefault="000128E6">
      <w:pPr>
        <w:pStyle w:val="Heading2"/>
      </w:pPr>
      <w:bookmarkStart w:id="106" w:name="flux-measurements"/>
      <w:r>
        <w:t>Flux measurements</w:t>
      </w:r>
      <w:bookmarkEnd w:id="106"/>
    </w:p>
    <w:p w14:paraId="5FD519AF" w14:textId="1112389E" w:rsidR="00A23823" w:rsidRDefault="000128E6">
      <w:r>
        <w:t xml:space="preserve">Particles were collected in incubating particle traps ({Someone in Ricks’ lab – what is a good reference for these?}). Traps were used to perform incubation studies which will be reported elsewhere. As part of these studies, the traps also generated data about carbon flux, which is reported here. Two types of traps were deployed. </w:t>
      </w:r>
      <w:del w:id="107" w:author="Jacob Cram" w:date="2021-02-22T14:27:00Z">
        <w:r w:rsidDel="00302700">
          <w:delText>The particles were collected in</w:delText>
        </w:r>
      </w:del>
      <w:ins w:id="108" w:author="Jacob Cram" w:date="2021-02-22T14:27:00Z">
        <w:r w:rsidR="00302700">
          <w:t>We utilized</w:t>
        </w:r>
      </w:ins>
      <w:r>
        <w:t xml:space="preserve"> two kinds of traps. One set of traps, generally deployed in shallower water</w:t>
      </w:r>
      <w:ins w:id="109" w:author="Jacob Cram" w:date="2021-02-22T14:27:00Z">
        <w:r w:rsidR="00302700">
          <w:t>,</w:t>
        </w:r>
      </w:ins>
      <w:r>
        <w:t xml:space="preserve"> had a solid cone opening </w:t>
      </w:r>
      <w:del w:id="110" w:author="Jacob Cram" w:date="2021-02-22T14:27:00Z">
        <w:r w:rsidDel="00302700">
          <w:delText xml:space="preserve">with a cone opening with </w:delText>
        </w:r>
      </w:del>
      <w:ins w:id="111" w:author="Jacob Cram" w:date="2021-02-22T14:27:00Z">
        <w:r w:rsidR="00302700">
          <w:t xml:space="preserve">of </w:t>
        </w:r>
      </w:ins>
      <w:r>
        <w:t xml:space="preserve">area 0.46 </w:t>
      </w:r>
      <w:commentRangeStart w:id="112"/>
      <w:r>
        <w:t>m^2</w:t>
      </w:r>
      <w:commentRangeEnd w:id="112"/>
      <w:r w:rsidR="00302700">
        <w:rPr>
          <w:rStyle w:val="CommentReference"/>
        </w:rPr>
        <w:commentReference w:id="112"/>
      </w:r>
      <w:r>
        <w:t xml:space="preserve">. The second set had larger conical net with opening of 1.23 </w:t>
      </w:r>
      <w:commentRangeStart w:id="113"/>
      <w:r>
        <w:t xml:space="preserve">m ^2 </w:t>
      </w:r>
      <w:commentRangeEnd w:id="113"/>
      <w:r w:rsidR="00A623D2">
        <w:rPr>
          <w:rStyle w:val="CommentReference"/>
        </w:rPr>
        <w:commentReference w:id="113"/>
      </w:r>
      <w:r>
        <w:t xml:space="preserve">area made of </w:t>
      </w:r>
      <w:proofErr w:type="gramStart"/>
      <w:r>
        <w:t>200 micron</w:t>
      </w:r>
      <w:proofErr w:type="gramEnd"/>
      <w:r>
        <w:t xml:space="preserve"> nylon mesh</w:t>
      </w:r>
      <w:del w:id="114" w:author="Jacob Cram" w:date="2021-02-22T14:28:00Z">
        <w:r w:rsidDel="00A623D2">
          <w:delText xml:space="preserve"> </w:delText>
        </w:r>
      </w:del>
      <w:r>
        <w:t>. In all cases</w:t>
      </w:r>
      <w:ins w:id="115" w:author="Jacob Cram" w:date="2021-02-22T14:28:00Z">
        <w:r w:rsidR="00A52F8F">
          <w:t>,</w:t>
        </w:r>
      </w:ins>
      <w:r>
        <w:t xml:space="preserve"> particles collected in the net or cone fell into one of two chambers. The “plus-particles” chamber collected particles from the net and incubated them for approximately 22 hours. The top-collector trap collected particles, and then returned immediately to the surface. We preferentially used data from the “top-collector”; </w:t>
      </w:r>
      <w:proofErr w:type="gramStart"/>
      <w:r>
        <w:t>however</w:t>
      </w:r>
      <w:proofErr w:type="gramEnd"/>
      <w:r>
        <w:t xml:space="preserve"> in many cases, due to</w:t>
      </w:r>
      <w:ins w:id="116" w:author="Jacob Cram" w:date="2021-02-22T14:28:00Z">
        <w:r w:rsidR="00A52F8F">
          <w:t xml:space="preserve"> trap</w:t>
        </w:r>
      </w:ins>
      <w:r>
        <w:t xml:space="preserve"> malfunctions, data was only available from the “plus-particles” trap, in which case we used that data.</w:t>
      </w:r>
    </w:p>
    <w:p w14:paraId="0D472891" w14:textId="77777777" w:rsidR="00A23823" w:rsidRDefault="000128E6">
      <w:pPr>
        <w:pStyle w:val="Heading2"/>
      </w:pPr>
      <w:bookmarkStart w:id="117" w:name="analysis"/>
      <w:r>
        <w:t>Analysis</w:t>
      </w:r>
      <w:bookmarkEnd w:id="117"/>
    </w:p>
    <w:p w14:paraId="7DEBFBEB" w14:textId="70DFBF5A" w:rsidR="00A23823" w:rsidRDefault="000128E6">
      <w:r>
        <w:t>All analyses were constrained to the mesopelegic, defined here as the region between the base of the photic zone</w:t>
      </w:r>
      <w:ins w:id="118" w:author="Jacob Cram" w:date="2021-02-22T14:38:00Z">
        <w:r w:rsidR="006C4BFD">
          <w:t xml:space="preserve"> </w:t>
        </w:r>
      </w:ins>
      <w:ins w:id="119" w:author="Jacob Cram" w:date="2021-02-22T14:37:00Z">
        <w:r w:rsidR="00A52F8F">
          <w:t>(</w:t>
        </w:r>
      </w:ins>
      <w:ins w:id="120" w:author="Jacob Cram" w:date="2021-02-22T14:38:00Z">
        <w:r w:rsidR="00A52F8F">
          <w:t>175 m)</w:t>
        </w:r>
        <w:r w:rsidR="006C4BFD">
          <w:t>, which is below the oxycline,</w:t>
        </w:r>
      </w:ins>
      <w:r>
        <w:t xml:space="preserve"> and 1000m. For many analyses</w:t>
      </w:r>
      <w:ins w:id="121" w:author="Jacob Cram" w:date="2021-02-22T14:29:00Z">
        <w:r w:rsidR="00A52F8F">
          <w:t>,</w:t>
        </w:r>
      </w:ins>
      <w:r>
        <w:t xml:space="preserve"> particles were binned by depth with 20 m resolution between the surface and 100m, 25 m resolution between 100m and 200 m depths and 50m resolution between 200m and 1000m. To perform this binning, particle numbers, and volumes of water sampled of </w:t>
      </w:r>
      <w:del w:id="122" w:author="Jacob Cram" w:date="2021-02-22T14:29:00Z">
        <w:r w:rsidDel="00A52F8F">
          <w:delText xml:space="preserve">each </w:delText>
        </w:r>
      </w:del>
      <w:ins w:id="123" w:author="Jacob Cram" w:date="2021-02-22T14:29:00Z">
        <w:r w:rsidR="00A52F8F">
          <w:t xml:space="preserve">all </w:t>
        </w:r>
      </w:ins>
      <w:r>
        <w:t>observation</w:t>
      </w:r>
      <w:ins w:id="124" w:author="Jacob Cram" w:date="2021-02-22T14:30:00Z">
        <w:r w:rsidR="00A52F8F">
          <w:t>s</w:t>
        </w:r>
      </w:ins>
      <w:r>
        <w:t xml:space="preserve"> </w:t>
      </w:r>
      <w:del w:id="125" w:author="Jacob Cram" w:date="2021-02-22T14:29:00Z">
        <w:r w:rsidDel="00A52F8F">
          <w:delText xml:space="preserve">in </w:delText>
        </w:r>
      </w:del>
      <w:ins w:id="126" w:author="Jacob Cram" w:date="2021-02-22T14:29:00Z">
        <w:r w:rsidR="00A52F8F">
          <w:t>within eac</w:t>
        </w:r>
      </w:ins>
      <w:ins w:id="127" w:author="Jacob Cram" w:date="2021-02-22T14:30:00Z">
        <w:r w:rsidR="00A52F8F">
          <w:t xml:space="preserve">h </w:t>
        </w:r>
      </w:ins>
      <w:del w:id="128" w:author="Jacob Cram" w:date="2021-02-22T14:30:00Z">
        <w:r w:rsidDel="00A52F8F">
          <w:delText xml:space="preserve">the </w:delText>
        </w:r>
      </w:del>
      <w:r>
        <w:t xml:space="preserve">depth </w:t>
      </w:r>
      <w:del w:id="129" w:author="Jacob Cram" w:date="2021-02-22T14:30:00Z">
        <w:r w:rsidDel="00A52F8F">
          <w:delText xml:space="preserve">region </w:delText>
        </w:r>
      </w:del>
      <w:ins w:id="130" w:author="Jacob Cram" w:date="2021-02-22T14:30:00Z">
        <w:r w:rsidR="00A52F8F">
          <w:t xml:space="preserve">bin </w:t>
        </w:r>
      </w:ins>
      <w:r>
        <w:t>were summed prior to other analyses.</w:t>
      </w:r>
    </w:p>
    <w:p w14:paraId="612C5DE1" w14:textId="05CE37B4" w:rsidR="00A23823" w:rsidRDefault="000128E6">
      <w:r>
        <w:t xml:space="preserve">Two normalized values of particle numbers were calculated. In the first, particle numbers were divided </w:t>
      </w:r>
      <w:del w:id="131" w:author="Jacob Cram" w:date="2021-02-22T14:30:00Z">
        <w:r w:rsidDel="00A52F8F">
          <w:delText xml:space="preserve">to </w:delText>
        </w:r>
      </w:del>
      <w:ins w:id="132" w:author="Jacob Cram" w:date="2021-02-22T14:30:00Z">
        <w:r w:rsidR="00A52F8F">
          <w:t xml:space="preserve">by </w:t>
        </w:r>
      </w:ins>
      <w:r>
        <w:t xml:space="preserve">volume sampled, to generate values in </w:t>
      </w:r>
      <m:oMath>
        <m:r>
          <w:rPr>
            <w:rFonts w:ascii="Cambria Math" w:hAnsi="Cambria Math"/>
          </w:rPr>
          <m:t>particles/</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In the second, particles were divided by both </w:t>
      </w:r>
      <w:proofErr w:type="gramStart"/>
      <w:r>
        <w:t>volume</w:t>
      </w:r>
      <w:proofErr w:type="gramEnd"/>
      <w:r>
        <w:t xml:space="preserve"> sampled and the width of the</w:t>
      </w:r>
      <w:ins w:id="133" w:author="Jacob Cram" w:date="2021-02-22T14:30:00Z">
        <w:r w:rsidR="00A52F8F">
          <w:t xml:space="preserve"> </w:t>
        </w:r>
        <w:proofErr w:type="spellStart"/>
        <w:r w:rsidR="00A52F8F">
          <w:t>particle</w:t>
        </w:r>
      </w:ins>
      <w:del w:id="134" w:author="Jacob Cram" w:date="2021-02-22T14:30:00Z">
        <w:r w:rsidDel="00A52F8F">
          <w:delText xml:space="preserve"> </w:delText>
        </w:r>
      </w:del>
      <w:r>
        <w:t>size</w:t>
      </w:r>
      <w:proofErr w:type="spellEnd"/>
      <w:r>
        <w:t xml:space="preserve"> bin</w:t>
      </w:r>
      <w:ins w:id="135" w:author="Jacob Cram" w:date="2021-02-22T14:31:00Z">
        <w:r w:rsidR="00A52F8F">
          <w:t>s</w:t>
        </w:r>
      </w:ins>
      <w:r>
        <w:t xml:space="preserve"> </w:t>
      </w:r>
      <w:del w:id="136" w:author="Jacob Cram" w:date="2021-02-22T14:30:00Z">
        <w:r w:rsidDel="00A52F8F">
          <w:delText xml:space="preserve">by </w:delText>
        </w:r>
      </w:del>
      <w:del w:id="137" w:author="Jacob Cram" w:date="2021-02-22T14:31:00Z">
        <w:r w:rsidDel="00A52F8F">
          <w:delText xml:space="preserve">which particles were classed </w:delText>
        </w:r>
      </w:del>
      <w:r>
        <w:t xml:space="preserve">to generate values in </w:t>
      </w:r>
      <m:oMath>
        <m:r>
          <w:rPr>
            <w:rFonts w:ascii="Cambria Math" w:hAnsi="Cambria Math"/>
          </w:rPr>
          <m:t>particles/</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/mm</m:t>
        </m:r>
      </m:oMath>
      <w:r>
        <w:t>.</w:t>
      </w:r>
    </w:p>
    <w:p w14:paraId="7E1A7626" w14:textId="77777777" w:rsidR="00A23823" w:rsidRDefault="000128E6">
      <w:pPr>
        <w:pStyle w:val="Heading3"/>
      </w:pPr>
      <w:bookmarkStart w:id="138" w:name="particle-size-distribution"/>
      <w:r>
        <w:t>Particle size distribution</w:t>
      </w:r>
      <w:bookmarkEnd w:id="138"/>
    </w:p>
    <w:p w14:paraId="583381D8" w14:textId="1E9522DB" w:rsidR="00A23823" w:rsidRDefault="000128E6">
      <w:r>
        <w:t>We determined the slope and intercept of the particle size distribution spectrum by fitting a power law to the data. Because large particles were infrequently detected we used a negative-</w:t>
      </w:r>
      <w:proofErr w:type="spellStart"/>
      <w:r>
        <w:t>bionomial</w:t>
      </w:r>
      <w:proofErr w:type="spellEnd"/>
      <w:del w:id="139" w:author="Jacob Cram" w:date="2021-02-22T14:39:00Z">
        <w:r w:rsidDel="006C4BFD">
          <w:delText>-</w:delText>
        </w:r>
      </w:del>
      <w:ins w:id="140" w:author="Jacob Cram" w:date="2021-02-22T14:39:00Z">
        <w:r w:rsidR="006C4BFD">
          <w:t xml:space="preserve"> </w:t>
        </w:r>
      </w:ins>
      <w:r>
        <w:t xml:space="preserve">general linear </w:t>
      </w:r>
      <w:r>
        <w:lastRenderedPageBreak/>
        <w:t xml:space="preserve">model that considered the volume of particles sampled, and particle bin-size and that assumed that the residuals of the data followed a negative-bionomial (rather than normal) distribution. Thus we fit the equation </w:t>
      </w:r>
      <m:oMath>
        <m:r>
          <w:rPr>
            <w:rFonts w:ascii="Cambria Math" w:hAnsi="Cambria Math"/>
          </w:rPr>
          <m:t>log(</m:t>
        </m:r>
        <m:f>
          <m:fPr>
            <m:ctrlPr>
              <w:rPr>
                <w:rFonts w:ascii="Cambria Math" w:hAnsi="Cambria Math"/>
              </w:rPr>
            </m:ctrlPr>
          </m:fPr>
          <m:num>
            <m:r>
              <w:rPr>
                <w:rFonts w:ascii="Cambria Math" w:hAnsi="Cambria Math"/>
              </w:rPr>
              <m:t>E(Total Particles)</m:t>
            </m:r>
          </m:num>
          <m:den>
            <m:r>
              <w:rPr>
                <w:rFonts w:ascii="Cambria Math" w:hAnsi="Cambria Math"/>
              </w:rPr>
              <m:t>Volume*Binsize</m:t>
            </m:r>
          </m:den>
        </m:f>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(Size)</m:t>
        </m:r>
      </m:oMath>
      <w:r>
        <w:t xml:space="preserve"> </w:t>
      </w:r>
      <w:commentRangeStart w:id="141"/>
      <w:r>
        <w:t xml:space="preserve">to </w:t>
      </w:r>
      <w:commentRangeEnd w:id="141"/>
      <w:r w:rsidR="006C4BFD">
        <w:rPr>
          <w:rStyle w:val="CommentReference"/>
        </w:rPr>
        <w:commentReference w:id="141"/>
      </w:r>
      <w:r>
        <w:t>solve for the Intercept (</w:t>
      </w:r>
      <m:oMath>
        <m:sSub>
          <m:sSubPr>
            <m:ctrlPr>
              <w:rPr>
                <w:rFonts w:ascii="Cambria Math" w:hAnsi="Cambria Math"/>
              </w:rPr>
            </m:ctrlPr>
          </m:sSubPr>
          <m:e>
            <m:r>
              <w:rPr>
                <w:rFonts w:ascii="Cambria Math" w:hAnsi="Cambria Math"/>
              </w:rPr>
              <m:t>b</m:t>
            </m:r>
          </m:e>
          <m:sub>
            <m:r>
              <w:rPr>
                <w:rFonts w:ascii="Cambria Math" w:hAnsi="Cambria Math"/>
              </w:rPr>
              <m:t>0</m:t>
            </m:r>
          </m:sub>
        </m:sSub>
      </m:oMath>
      <w:r>
        <w:t>) and particle size distribution slope (</w:t>
      </w:r>
      <m:oMath>
        <m:r>
          <w:rPr>
            <w:rFonts w:ascii="Cambria Math" w:hAnsi="Cambria Math"/>
          </w:rPr>
          <m:t>PSD=</m:t>
        </m:r>
        <m:sSub>
          <m:sSubPr>
            <m:ctrlPr>
              <w:rPr>
                <w:rFonts w:ascii="Cambria Math" w:hAnsi="Cambria Math"/>
              </w:rPr>
            </m:ctrlPr>
          </m:sSubPr>
          <m:e>
            <m:r>
              <w:rPr>
                <w:rFonts w:ascii="Cambria Math" w:hAnsi="Cambria Math"/>
              </w:rPr>
              <m:t>b</m:t>
            </m:r>
          </m:e>
          <m:sub>
            <m:r>
              <w:rPr>
                <w:rFonts w:ascii="Cambria Math" w:hAnsi="Cambria Math"/>
              </w:rPr>
              <m:t>1</m:t>
            </m:r>
          </m:sub>
        </m:sSub>
      </m:oMath>
      <w:r>
        <w:t>). Where the term on the left describes the expected volume and bin-size normalized count data, assuming a negative binomial distribution of residuals.</w:t>
      </w:r>
    </w:p>
    <w:p w14:paraId="4B0926FE" w14:textId="77777777" w:rsidR="00A23823" w:rsidRDefault="000128E6">
      <w:pPr>
        <w:pStyle w:val="Heading3"/>
      </w:pPr>
      <w:bookmarkStart w:id="142" w:name="estimating-particle-flux"/>
      <w:r>
        <w:t>Estimating particle flux</w:t>
      </w:r>
      <w:bookmarkEnd w:id="142"/>
    </w:p>
    <w:p w14:paraId="3929AADA" w14:textId="77777777" w:rsidR="00A23823" w:rsidRDefault="000128E6">
      <w:r>
        <w:t xml:space="preserve">We estimated particle flux throughout the water column, by fitting particle data to trap measurments. We assumed that particle flux in each size bin (j) followed the </w:t>
      </w:r>
      <w:commentRangeStart w:id="143"/>
      <w:r>
        <w:t>equation</w:t>
      </w:r>
      <w:commentRangeEnd w:id="143"/>
      <w:r w:rsidR="006C4BFD">
        <w:rPr>
          <w:rStyle w:val="CommentReference"/>
        </w:rPr>
        <w:commentReference w:id="143"/>
      </w:r>
    </w:p>
    <w:p w14:paraId="0E8C391A" w14:textId="77777777" w:rsidR="00A23823" w:rsidRDefault="000128E6">
      <m:oMathPara>
        <m:oMathParaPr>
          <m:jc m:val="center"/>
        </m:oMathParaPr>
        <m:oMath>
          <m:r>
            <w:rPr>
              <w:rFonts w:ascii="Cambria Math" w:hAnsi="Cambria Math"/>
            </w:rPr>
            <m:t>flu</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Total Particle</m:t>
              </m:r>
              <m:sSub>
                <m:sSubPr>
                  <m:ctrlPr>
                    <w:rPr>
                      <w:rFonts w:ascii="Cambria Math" w:hAnsi="Cambria Math"/>
                    </w:rPr>
                  </m:ctrlPr>
                </m:sSubPr>
                <m:e>
                  <m:r>
                    <w:rPr>
                      <w:rFonts w:ascii="Cambria Math" w:hAnsi="Cambria Math"/>
                    </w:rPr>
                    <m:t>s</m:t>
                  </m:r>
                </m:e>
                <m:sub>
                  <m:r>
                    <w:rPr>
                      <w:rFonts w:ascii="Cambria Math" w:hAnsi="Cambria Math"/>
                    </w:rPr>
                    <m:t>j</m:t>
                  </m:r>
                </m:sub>
              </m:sSub>
            </m:num>
            <m:den>
              <m:r>
                <w:rPr>
                  <w:rFonts w:ascii="Cambria Math" w:hAnsi="Cambria Math"/>
                </w:rPr>
                <m:t>Volume*Binsiz</m:t>
              </m:r>
              <m:sSub>
                <m:sSubPr>
                  <m:ctrlPr>
                    <w:rPr>
                      <w:rFonts w:ascii="Cambria Math" w:hAnsi="Cambria Math"/>
                    </w:rPr>
                  </m:ctrlPr>
                </m:sSubPr>
                <m:e>
                  <m:r>
                    <w:rPr>
                      <w:rFonts w:ascii="Cambria Math" w:hAnsi="Cambria Math"/>
                    </w:rPr>
                    <m:t>e</m:t>
                  </m:r>
                </m:e>
                <m:sub>
                  <m:r>
                    <w:rPr>
                      <w:rFonts w:ascii="Cambria Math" w:hAnsi="Cambria Math"/>
                    </w:rPr>
                    <m:t>i</m:t>
                  </m:r>
                </m:sub>
              </m:sSub>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*(Size</m:t>
          </m:r>
          <m:sSup>
            <m:sSupPr>
              <m:ctrlPr>
                <w:rPr>
                  <w:rFonts w:ascii="Cambria Math" w:hAnsi="Cambria Math"/>
                </w:rPr>
              </m:ctrlPr>
            </m:sSupPr>
            <m:e>
              <m:r>
                <w:rPr>
                  <w:rFonts w:ascii="Cambria Math" w:hAnsi="Cambria Math"/>
                </w:rPr>
                <m:t>)</m:t>
              </m:r>
            </m:e>
            <m:sup>
              <m:r>
                <w:rPr>
                  <w:rFonts w:ascii="Cambria Math" w:hAnsi="Cambria Math"/>
                </w:rPr>
                <m:t>a</m:t>
              </m:r>
            </m:sup>
          </m:sSup>
        </m:oMath>
      </m:oMathPara>
    </w:p>
    <w:p w14:paraId="34774DFF" w14:textId="77777777" w:rsidR="00A23823" w:rsidRDefault="000128E6">
      <w:commentRangeStart w:id="144"/>
      <w:r>
        <w:t>(Eqn 1.)</w:t>
      </w:r>
      <w:commentRangeEnd w:id="144"/>
      <w:r w:rsidR="006C4BFD">
        <w:rPr>
          <w:rStyle w:val="CommentReference"/>
        </w:rPr>
        <w:commentReference w:id="144"/>
      </w:r>
    </w:p>
    <w:p w14:paraId="5FF80846" w14:textId="77777777" w:rsidR="00A23823" w:rsidRDefault="000128E6">
      <w:r>
        <w:t>And where flux at a given depth is the sum of all bin specific values.</w:t>
      </w:r>
    </w:p>
    <w:p w14:paraId="49626110" w14:textId="77777777" w:rsidR="00A23823" w:rsidRDefault="000128E6">
      <m:oMathPara>
        <m:oMathParaPr>
          <m:jc m:val="center"/>
        </m:oMathParaPr>
        <m:oMath>
          <m:r>
            <w:rPr>
              <w:rFonts w:ascii="Cambria Math" w:hAnsi="Cambria Math"/>
            </w:rPr>
            <m:t>Flux=</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flu</m:t>
              </m:r>
              <m:sSub>
                <m:sSubPr>
                  <m:ctrlPr>
                    <w:rPr>
                      <w:rFonts w:ascii="Cambria Math" w:hAnsi="Cambria Math"/>
                    </w:rPr>
                  </m:ctrlPr>
                </m:sSubPr>
                <m:e>
                  <m:r>
                    <w:rPr>
                      <w:rFonts w:ascii="Cambria Math" w:hAnsi="Cambria Math"/>
                    </w:rPr>
                    <m:t>x</m:t>
                  </m:r>
                </m:e>
                <m:sub>
                  <m:r>
                    <w:rPr>
                      <w:rFonts w:ascii="Cambria Math" w:hAnsi="Cambria Math"/>
                    </w:rPr>
                    <m:t>j</m:t>
                  </m:r>
                </m:sub>
              </m:sSub>
            </m:e>
          </m:nary>
        </m:oMath>
      </m:oMathPara>
    </w:p>
    <w:p w14:paraId="5E327169" w14:textId="77777777" w:rsidR="00A23823" w:rsidRDefault="000128E6">
      <w:r>
        <w:t>(Eqn 2.)</w:t>
      </w:r>
    </w:p>
    <w:p w14:paraId="5035B7BD" w14:textId="0B2F3181" w:rsidR="00A23823" w:rsidRDefault="000128E6">
      <w:r>
        <w:t xml:space="preserve">We used the </w:t>
      </w:r>
      <w:ins w:id="145" w:author="Jacob Cram" w:date="2021-02-22T14:41:00Z">
        <w:r w:rsidR="006C4BFD">
          <w:t>`</w:t>
        </w:r>
      </w:ins>
      <w:proofErr w:type="gramStart"/>
      <w:r>
        <w:t>optimize(</w:t>
      </w:r>
      <w:proofErr w:type="gramEnd"/>
      <w:r>
        <w:t>)</w:t>
      </w:r>
      <w:ins w:id="146" w:author="Jacob Cram" w:date="2021-02-22T14:41:00Z">
        <w:r w:rsidR="006C4BFD">
          <w:t>`</w:t>
        </w:r>
      </w:ins>
      <w:r>
        <w:t xml:space="preserve"> function </w:t>
      </w:r>
      <w:r>
        <w:rPr>
          <w:i/>
        </w:rPr>
        <w:t>R</w:t>
      </w:r>
      <w:r>
        <w:t xml:space="preserve">’s stats package to find the values of </w:t>
      </w:r>
      <m:oMath>
        <m:sSub>
          <m:sSubPr>
            <m:ctrlPr>
              <w:rPr>
                <w:rFonts w:ascii="Cambria Math" w:hAnsi="Cambria Math"/>
              </w:rPr>
            </m:ctrlPr>
          </m:sSubPr>
          <m:e>
            <m:r>
              <w:rPr>
                <w:rFonts w:ascii="Cambria Math" w:hAnsi="Cambria Math"/>
              </w:rPr>
              <m:t>C</m:t>
            </m:r>
          </m:e>
          <m:sub>
            <m:r>
              <w:rPr>
                <w:rFonts w:ascii="Cambria Math" w:hAnsi="Cambria Math"/>
              </w:rPr>
              <m:t>f</m:t>
            </m:r>
          </m:sub>
        </m:sSub>
      </m:oMath>
      <w:r>
        <w:t xml:space="preserve"> and </w:t>
      </w:r>
      <m:oMath>
        <m:r>
          <w:rPr>
            <w:rFonts w:ascii="Cambria Math" w:hAnsi="Cambria Math"/>
          </w:rPr>
          <m:t>a</m:t>
        </m:r>
      </m:oMath>
      <w:r>
        <w:t xml:space="preserve"> that yielded closest fits of the UVP estimated flux to each particle trap.</w:t>
      </w:r>
    </w:p>
    <w:p w14:paraId="37D6AB65" w14:textId="2C8ADE68" w:rsidR="00A23823" w:rsidRDefault="000128E6">
      <w:r>
        <w:t xml:space="preserve">We also estemated the exponent of the particle size to biomass exponent </w:t>
      </w:r>
      <m:oMath>
        <m:r>
          <w:rPr>
            <w:rFonts w:ascii="Cambria Math" w:hAnsi="Cambria Math"/>
          </w:rPr>
          <m:t>α</m:t>
        </m:r>
      </m:oMath>
      <w:r>
        <w:t xml:space="preserve"> and size to sinking speed exponent </w:t>
      </w:r>
      <m:oMath>
        <m:r>
          <w:rPr>
            <w:rFonts w:ascii="Cambria Math" w:hAnsi="Cambria Math"/>
          </w:rPr>
          <m:t>γ</m:t>
        </m:r>
      </m:oMath>
      <w:r>
        <w:t xml:space="preserve"> per the equations </w:t>
      </w:r>
      <m:oMath>
        <m:r>
          <w:rPr>
            <w:rFonts w:ascii="Cambria Math" w:hAnsi="Cambria Math"/>
          </w:rPr>
          <m:t>Biomas</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∼Siz</m:t>
        </m:r>
        <m:sSubSup>
          <m:sSubSupPr>
            <m:ctrlPr>
              <w:rPr>
                <w:rFonts w:ascii="Cambria Math" w:hAnsi="Cambria Math"/>
              </w:rPr>
            </m:ctrlPr>
          </m:sSubSupPr>
          <m:e>
            <m:r>
              <w:rPr>
                <w:rFonts w:ascii="Cambria Math" w:hAnsi="Cambria Math"/>
              </w:rPr>
              <m:t>e</m:t>
            </m:r>
          </m:e>
          <m:sub>
            <m:r>
              <w:rPr>
                <w:rFonts w:ascii="Cambria Math" w:hAnsi="Cambria Math"/>
              </w:rPr>
              <m:t>j</m:t>
            </m:r>
          </m:sub>
          <m:sup>
            <m:r>
              <w:rPr>
                <w:rFonts w:ascii="Cambria Math" w:hAnsi="Cambria Math"/>
              </w:rPr>
              <m:t>α</m:t>
            </m:r>
          </m:sup>
        </m:sSubSup>
      </m:oMath>
      <w:r>
        <w:t xml:space="preserve"> and </w:t>
      </w:r>
      <m:oMath>
        <m:r>
          <w:rPr>
            <w:rFonts w:ascii="Cambria Math" w:hAnsi="Cambria Math"/>
          </w:rPr>
          <m:t>Spee</m:t>
        </m:r>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∼Siz</m:t>
        </m:r>
        <m:sSubSup>
          <m:sSubSupPr>
            <m:ctrlPr>
              <w:rPr>
                <w:rFonts w:ascii="Cambria Math" w:hAnsi="Cambria Math"/>
              </w:rPr>
            </m:ctrlPr>
          </m:sSubSupPr>
          <m:e>
            <m:r>
              <w:rPr>
                <w:rFonts w:ascii="Cambria Math" w:hAnsi="Cambria Math"/>
              </w:rPr>
              <m:t>e</m:t>
            </m:r>
          </m:e>
          <m:sub>
            <m:r>
              <w:rPr>
                <w:rFonts w:ascii="Cambria Math" w:hAnsi="Cambria Math"/>
              </w:rPr>
              <m:t>j</m:t>
            </m:r>
          </m:sub>
          <m:sup>
            <m:r>
              <w:rPr>
                <w:rFonts w:ascii="Cambria Math" w:hAnsi="Cambria Math"/>
              </w:rPr>
              <m:t>γ</m:t>
            </m:r>
          </m:sup>
        </m:sSubSup>
      </m:oMath>
      <w:del w:id="147" w:author="Jacob Cram" w:date="2021-02-22T14:42:00Z">
        <w:r w:rsidDel="006C4BFD">
          <w:delText xml:space="preserve"> (Guidi et al. 2008)</w:delText>
        </w:r>
      </w:del>
      <w:r>
        <w:t xml:space="preserve">. This is done by assuming a sperical drag profle, in which case </w:t>
      </w:r>
      <m:oMath>
        <m:r>
          <w:rPr>
            <w:rFonts w:ascii="Cambria Math" w:hAnsi="Cambria Math"/>
          </w:rPr>
          <m:t>a=/alpha+/gamma</m:t>
        </m:r>
      </m:oMath>
      <w:r>
        <w:t xml:space="preserve"> and </w:t>
      </w:r>
      <m:oMath>
        <m:r>
          <w:rPr>
            <w:rFonts w:ascii="Cambria Math" w:hAnsi="Cambria Math"/>
          </w:rPr>
          <m:t>γ=α-1</m:t>
        </m:r>
      </m:oMath>
      <w:r>
        <w:t xml:space="preserve"> (Guidi et al. 2008).</w:t>
      </w:r>
    </w:p>
    <w:p w14:paraId="417A2472" w14:textId="77777777" w:rsidR="00A23823" w:rsidRDefault="000128E6">
      <w:pPr>
        <w:pStyle w:val="Heading3"/>
      </w:pPr>
      <w:bookmarkStart w:id="148" w:name="size-specific-information"/>
      <w:r>
        <w:t>Size specific information</w:t>
      </w:r>
      <w:bookmarkEnd w:id="148"/>
    </w:p>
    <w:p w14:paraId="05D512B1" w14:textId="77777777" w:rsidR="00A23823" w:rsidRDefault="000128E6">
      <w:r>
        <w:t xml:space="preserve">We separately analyzed total particle numbers, particle size distribution, and particle flux for particles larger than or equal to </w:t>
      </w:r>
      <m:oMath>
        <m:r>
          <w:rPr>
            <w:rFonts w:ascii="Cambria Math" w:hAnsi="Cambria Math"/>
          </w:rPr>
          <m:t>500μm</m:t>
        </m:r>
      </m:oMath>
      <w:r>
        <w:t xml:space="preserve">, and those smaller than </w:t>
      </w:r>
      <m:oMath>
        <m:r>
          <w:rPr>
            <w:rFonts w:ascii="Cambria Math" w:hAnsi="Cambria Math"/>
          </w:rPr>
          <m:t>500μm</m:t>
        </m:r>
      </m:oMath>
      <w:r>
        <w:t>, to determine the relative contributions of these two particle classes to particle properties.</w:t>
      </w:r>
    </w:p>
    <w:p w14:paraId="5A3ACBA5" w14:textId="77777777" w:rsidR="00A23823" w:rsidRDefault="000128E6">
      <w:pPr>
        <w:pStyle w:val="Heading2"/>
      </w:pPr>
      <w:bookmarkStart w:id="149" w:name="variability"/>
      <w:r>
        <w:t>Variability</w:t>
      </w:r>
      <w:bookmarkEnd w:id="149"/>
    </w:p>
    <w:p w14:paraId="1CA34D63" w14:textId="77777777" w:rsidR="00A23823" w:rsidRDefault="000128E6">
      <w:r>
        <w:t xml:space="preserve">We used a general additive model, of </w:t>
      </w:r>
      <w:commentRangeStart w:id="150"/>
      <w:r>
        <w:t xml:space="preserve">form </w:t>
      </w:r>
      <w:commentRangeEnd w:id="150"/>
      <w:r w:rsidR="006C4BFD">
        <w:rPr>
          <w:rStyle w:val="CommentReference"/>
        </w:rPr>
        <w:commentReference w:id="150"/>
      </w:r>
      <m:oMath>
        <m:r>
          <w:rPr>
            <w:rFonts w:ascii="Cambria Math" w:hAnsi="Cambria Math"/>
          </w:rPr>
          <m:t>Flux s(Depth)+s(Day)+s(Hour)</m:t>
        </m:r>
      </m:oMath>
      <w:r>
        <w:t xml:space="preserve"> to explore whether estimated flux levels appeared to vary by day and hour, holding the effects of depth constant, in the 250 m to 500 m region. The smooth terms </w:t>
      </w:r>
      <w:r>
        <w:rPr>
          <w:i/>
        </w:rPr>
        <w:t>s</w:t>
      </w:r>
      <w:r>
        <w:t xml:space="preserve"> for “Depth” and “Day” were thin plate splines, while the </w:t>
      </w:r>
      <w:r>
        <w:rPr>
          <w:i/>
        </w:rPr>
        <w:t>s</w:t>
      </w:r>
      <w:r>
        <w:t xml:space="preserve"> term for “Hour” was a cyclic spline of 24 hour period.</w:t>
      </w:r>
    </w:p>
    <w:p w14:paraId="3FDC9DA4" w14:textId="77777777" w:rsidR="00A23823" w:rsidRDefault="000128E6">
      <w:pPr>
        <w:pStyle w:val="Heading2"/>
      </w:pPr>
      <w:bookmarkStart w:id="151" w:name="modeling-remineralization-and-sinking"/>
      <w:r>
        <w:t>Modeling remineralization and sinking</w:t>
      </w:r>
      <w:bookmarkEnd w:id="151"/>
    </w:p>
    <w:p w14:paraId="0D986BC8" w14:textId="77777777" w:rsidR="00A23823" w:rsidRDefault="000128E6">
      <w:r>
        <w:t>We modified the Particle Remineralization and Sinking (PRiSM) model, as described by DeVries et al. (2014) to estimate particle size distributions at each depth in the water column from (1) the particle size distribution in the depth bin above, and (2) the estimated change in flux between the two depths (which is itself calculated from the two observed distributions) (Supplement). The model generates a predicted profile at the deeper depth, which can be compared to the shallower depth.</w:t>
      </w:r>
    </w:p>
    <w:p w14:paraId="2B6B8AE9" w14:textId="77777777" w:rsidR="00A23823" w:rsidRDefault="000128E6">
      <w:pPr>
        <w:pStyle w:val="Heading1"/>
      </w:pPr>
      <w:bookmarkStart w:id="152" w:name="results"/>
      <w:r>
        <w:t>Results</w:t>
      </w:r>
      <w:bookmarkEnd w:id="152"/>
    </w:p>
    <w:p w14:paraId="57BCC969" w14:textId="77777777" w:rsidR="00A23823" w:rsidRDefault="000128E6">
      <w:pPr>
        <w:pStyle w:val="Heading2"/>
      </w:pPr>
      <w:bookmarkStart w:id="153" w:name="physical-and-chemical-data"/>
      <w:r>
        <w:t>Physical and Chemical Data</w:t>
      </w:r>
      <w:bookmarkEnd w:id="153"/>
    </w:p>
    <w:p w14:paraId="0087A6E7" w14:textId="04055B16" w:rsidR="00A23823" w:rsidRDefault="000128E6">
      <w:r>
        <w:t xml:space="preserve">The anoxic zone, characterized by undetectable oxygen levels, extends from 80 m to 850 m depth, with a sharp upper oxycline and a gradual lower oxycline (Figure 1B-D). The upper oxycline tracks a sharp </w:t>
      </w:r>
      <w:proofErr w:type="spellStart"/>
      <w:r>
        <w:t>picnocline</w:t>
      </w:r>
      <w:proofErr w:type="spellEnd"/>
      <w:r>
        <w:t xml:space="preserve"> (Figure </w:t>
      </w:r>
      <w:del w:id="154" w:author="Jacob Cram" w:date="2021-02-22T14:49:00Z">
        <w:r w:rsidDel="000128E6">
          <w:delText xml:space="preserve">1C </w:delText>
        </w:r>
      </w:del>
      <w:ins w:id="155" w:author="Jacob Cram" w:date="2021-02-22T14:49:00Z">
        <w:r>
          <w:t>1C-</w:t>
        </w:r>
      </w:ins>
      <w:r>
        <w:t xml:space="preserve">1D), characterized by </w:t>
      </w:r>
      <w:proofErr w:type="spellStart"/>
      <w:proofErr w:type="gramStart"/>
      <w:r>
        <w:t>a</w:t>
      </w:r>
      <w:proofErr w:type="spellEnd"/>
      <w:proofErr w:type="gramEnd"/>
      <w:r>
        <w:t xml:space="preserve"> abrupt drop in temperature below the mixed layer, and an increase in salinity (Figure 1B). The site is characterized two fluorescence maxima (Figure 1C). The </w:t>
      </w:r>
      <w:r>
        <w:lastRenderedPageBreak/>
        <w:t>larger, shallower fluorescence peak is positioned just above the oxycline, ending exactly where oxygen reaches zero. The smaller, lower peak is positioned entirely inside of the anoxic zone. Turbidity tracks the two chlorophyll peaks in the surface, and has a tertiary maximum at the lower oxycline (Figure 1D).</w:t>
      </w:r>
    </w:p>
    <w:p w14:paraId="6F1A92A7" w14:textId="77777777" w:rsidR="00A23823" w:rsidRDefault="000128E6">
      <w:pPr>
        <w:pStyle w:val="Heading2"/>
      </w:pPr>
      <w:bookmarkStart w:id="156" w:name="acoustic-data-reveal-diel-migration-patt"/>
      <w:r>
        <w:t>Acoustic data reveal diel migration patterns</w:t>
      </w:r>
      <w:bookmarkEnd w:id="156"/>
    </w:p>
    <w:p w14:paraId="69790D59" w14:textId="434BB51C" w:rsidR="00A23823" w:rsidRDefault="000128E6">
      <w:r>
        <w:t xml:space="preserve">Acoustic data, produced by the shipboard EK60 , suggest the presence of multiple cohorts of migratory organisms. </w:t>
      </w:r>
      <w:del w:id="157" w:author="Jacob Cram" w:date="2021-02-22T14:51:00Z">
        <w:r w:rsidDel="000128E6">
          <w:delText xml:space="preserve">EK60 provide </w:delText>
        </w:r>
      </w:del>
      <w:del w:id="158" w:author="Jacob Cram" w:date="2021-02-22T14:50:00Z">
        <w:r w:rsidDel="000128E6">
          <w:delText xml:space="preserve">best </w:delText>
        </w:r>
      </w:del>
      <w:del w:id="159" w:author="Jacob Cram" w:date="2021-02-22T14:51:00Z">
        <w:r w:rsidDel="000128E6">
          <w:delText xml:space="preserve">resolution and </w:delText>
        </w:r>
      </w:del>
      <w:del w:id="160" w:author="Jacob Cram" w:date="2021-02-22T14:50:00Z">
        <w:r w:rsidDel="000128E6">
          <w:delText xml:space="preserve">deepist </w:delText>
        </w:r>
      </w:del>
      <w:del w:id="161" w:author="Jacob Cram" w:date="2021-02-22T14:51:00Z">
        <w:r w:rsidDel="000128E6">
          <w:delText xml:space="preserve">penitration for large organisms, and so we </w:delText>
        </w:r>
      </w:del>
      <w:ins w:id="162" w:author="Jacob Cram" w:date="2021-02-22T14:51:00Z">
        <w:r>
          <w:t xml:space="preserve">We </w:t>
        </w:r>
      </w:ins>
      <w:r>
        <w:t>focus initially on backscattering measurments from the EK60’s lowist frequency 18000 Hz signal</w:t>
      </w:r>
      <w:ins w:id="163" w:author="Jacob Cram" w:date="2021-02-22T14:51:00Z">
        <w:r>
          <w:t>, because it travels furthest into the water column and has the best resolution of the channels</w:t>
        </w:r>
      </w:ins>
      <w:r>
        <w:t>. Most migratory organisms appeared to leave the surface at dawn and return at dusk, spending the day between 250 and 500m (Figure 2A). There appeared to be two local maxima in backscattering intensity at mid-day, one at ~300m and one at ~375 m (Figure 2A). There also appeared to be organisms that migrated downward at dusk and upward at dawn</w:t>
      </w:r>
      <w:del w:id="164" w:author="Jacob Cram" w:date="2021-02-22T14:54:00Z">
        <w:r w:rsidDel="000128E6">
          <w:delText xml:space="preserve"> </w:delText>
        </w:r>
      </w:del>
      <w:r>
        <w:t>, spending the night at ~300m (Figure 2B). There was also a peak of organisms that appeared, at mid-day, on some but not all days, without any visible dawn or dusk migration just above the base of the photic zone. (Figure 2C). Some diel migrators appeared to cross the OMZ and spend the day below the</w:t>
      </w:r>
      <w:ins w:id="165" w:author="Jacob Cram" w:date="2021-02-22T14:54:00Z">
        <w:r>
          <w:t xml:space="preserve"> detection</w:t>
        </w:r>
      </w:ins>
      <w:r>
        <w:t xml:space="preserve"> range of the EK60 (Figure 2D), as well as organisms that appeared between 500m and 1000m but did not appear to migrate to or from that depth at our site, but rather traveled through the the EK60’s field of view (Figure 2D).</w:t>
      </w:r>
    </w:p>
    <w:p w14:paraId="6401FE4D" w14:textId="55E79C3B" w:rsidR="00A23823" w:rsidRDefault="000128E6">
      <w:r>
        <w:t xml:space="preserve">Similar patterns were evident each other measured frequency, with better resolution </w:t>
      </w:r>
      <w:del w:id="166" w:author="Jacob Cram" w:date="2021-02-22T14:55:00Z">
        <w:r w:rsidDel="000128E6">
          <w:delText xml:space="preserve">by </w:delText>
        </w:r>
      </w:del>
      <w:ins w:id="167" w:author="Jacob Cram" w:date="2021-02-22T14:55:00Z">
        <w:r>
          <w:t xml:space="preserve">at </w:t>
        </w:r>
      </w:ins>
      <w:r>
        <w:t>the lower frequencies (Figure S2).</w:t>
      </w:r>
    </w:p>
    <w:p w14:paraId="3B85AA30" w14:textId="77777777" w:rsidR="00A23823" w:rsidRDefault="000128E6">
      <w:pPr>
        <w:pStyle w:val="Heading2"/>
      </w:pPr>
      <w:bookmarkStart w:id="168" w:name="flux-data-from-traps"/>
      <w:r>
        <w:t>Flux data from traps</w:t>
      </w:r>
      <w:bookmarkEnd w:id="168"/>
    </w:p>
    <w:p w14:paraId="11DEC197" w14:textId="2AFD9FCF" w:rsidR="00A23823" w:rsidRDefault="000128E6">
      <w:r>
        <w:t>Flux measurements at station P2 were consistent between the different particle trap types and chambers</w:t>
      </w:r>
      <w:del w:id="169" w:author="Jacob Cram" w:date="2021-02-22T16:54:00Z">
        <w:r w:rsidDel="00B33017">
          <w:delText xml:space="preserve"> measured</w:delText>
        </w:r>
      </w:del>
      <w:r>
        <w:t xml:space="preserve">, and showed a profile that broadly </w:t>
      </w:r>
      <w:del w:id="170" w:author="Jacob Cram" w:date="2021-02-22T14:55:00Z">
        <w:r w:rsidDel="000128E6">
          <w:delText xml:space="preserve">represented </w:delText>
        </w:r>
      </w:del>
      <w:ins w:id="171" w:author="Jacob Cram" w:date="2021-02-22T14:55:00Z">
        <w:r>
          <w:t xml:space="preserve">followed </w:t>
        </w:r>
      </w:ins>
      <w:r>
        <w:t>a power law with respect to depth, with the exception that flux appeared to increase in one trap at 500m. Four traps in the surface had anomalously low measurements of flux, compared to similar traps placed at similar depths, which may have been due to trap malfunctions (Figure 3).</w:t>
      </w:r>
    </w:p>
    <w:p w14:paraId="29B582A4" w14:textId="77777777" w:rsidR="00A23823" w:rsidRDefault="000128E6">
      <w:pPr>
        <w:pStyle w:val="Heading2"/>
      </w:pPr>
      <w:bookmarkStart w:id="172" w:name="particle-abundance-measurements-vary-wit"/>
      <w:r>
        <w:t>Particle abundance measurements vary with size and depth</w:t>
      </w:r>
      <w:bookmarkEnd w:id="172"/>
    </w:p>
    <w:p w14:paraId="33619DAD" w14:textId="4D883CB4" w:rsidR="00A23823" w:rsidRDefault="000128E6">
      <w:r>
        <w:t>In all profiles, particle abundances were highest at the surface, and highest among the smallest particles (Figure S3). Visual examination of the relationship between particle number and size suggested a power law relationship where the log of volume and bin-size</w:t>
      </w:r>
      <w:del w:id="173" w:author="Jacob Cram" w:date="2021-02-22T14:55:00Z">
        <w:r w:rsidDel="000128E6">
          <w:delText>d</w:delText>
        </w:r>
      </w:del>
      <w:r>
        <w:t xml:space="preserve"> normalized particle abundance was proportional to the log of the particles’ size (Figure S4). The exception to this pattern was very large particles, which are rare enough that they are usually not detected by the UVP. Generalized linear models that assume a negative binomial distribution of the data were able to account for this under-sampling of large particles</w:t>
      </w:r>
      <w:ins w:id="174" w:author="Jacob Cram" w:date="2021-02-22T14:56:00Z">
        <w:r>
          <w:t xml:space="preserve"> to</w:t>
        </w:r>
      </w:ins>
      <w:r>
        <w:t xml:space="preserve"> estimate power </w:t>
      </w:r>
      <w:del w:id="175" w:author="Jacob Cram" w:date="2021-02-22T16:55:00Z">
        <w:r w:rsidDel="00B33017">
          <w:delText xml:space="preserve">log </w:delText>
        </w:r>
      </w:del>
      <w:ins w:id="176" w:author="Jacob Cram" w:date="2021-02-22T16:55:00Z">
        <w:r w:rsidR="00B33017">
          <w:t>law</w:t>
        </w:r>
        <w:r w:rsidR="00B33017">
          <w:t xml:space="preserve"> </w:t>
        </w:r>
      </w:ins>
      <w:r>
        <w:t xml:space="preserve">slopes, while </w:t>
      </w:r>
      <w:del w:id="177" w:author="Jacob Cram" w:date="2021-02-22T16:55:00Z">
        <w:r w:rsidDel="00B33017">
          <w:delText>taking into account</w:delText>
        </w:r>
      </w:del>
      <w:ins w:id="178" w:author="Jacob Cram" w:date="2021-02-22T16:55:00Z">
        <w:r w:rsidR="00B33017">
          <w:t>considering</w:t>
        </w:r>
      </w:ins>
      <w:r>
        <w:t xml:space="preserve"> rare occurrences of </w:t>
      </w:r>
      <w:del w:id="179" w:author="Jacob Cram" w:date="2021-02-22T14:56:00Z">
        <w:r w:rsidDel="000128E6">
          <w:delText>the data</w:delText>
        </w:r>
      </w:del>
      <w:ins w:id="180" w:author="Jacob Cram" w:date="2021-02-22T14:56:00Z">
        <w:r>
          <w:t>the large</w:t>
        </w:r>
      </w:ins>
      <w:ins w:id="181" w:author="Jacob Cram" w:date="2021-02-22T16:56:00Z">
        <w:r w:rsidR="00B33017">
          <w:t xml:space="preserve"> </w:t>
        </w:r>
      </w:ins>
      <w:ins w:id="182" w:author="Jacob Cram" w:date="2021-02-22T14:56:00Z">
        <w:r>
          <w:t>particles</w:t>
        </w:r>
      </w:ins>
      <w:r>
        <w:t xml:space="preserve"> at each depth (Figure S4).</w:t>
      </w:r>
    </w:p>
    <w:p w14:paraId="42EAD65B" w14:textId="77777777" w:rsidR="00A23823" w:rsidRDefault="000128E6">
      <w:r>
        <w:t>Total particle numbers were generally similar between different casts, regardless of which day or hour they were collected (Figure S5A). Particle numbers were highest in the surface and decreased rapidly, flattened out over the 250 m to 500m range, decreased again until the lower oxycline, and then increased below the oxycline (Figure S5A).</w:t>
      </w:r>
    </w:p>
    <w:p w14:paraId="462E3919" w14:textId="43889FEB" w:rsidR="00A23823" w:rsidRDefault="000128E6">
      <w:r>
        <w:t>The particle size distribution slope steepened (became more negative) between the surface and 500m, flattened (became less negative) between 500m and 1000m, and then steepened again after 1000m (Figure S5B). Steeper, more negative, slopes indicate a higher proportion of small particles relative to large particles, while flatter, less negative, slopes indicate a higher proportion of large particles</w:t>
      </w:r>
      <w:del w:id="183" w:author="Jacob Cram" w:date="2021-02-22T14:57:00Z">
        <w:r w:rsidDel="000128E6">
          <w:delText xml:space="preserve"> relative to other places</w:delText>
        </w:r>
      </w:del>
      <w:r>
        <w:t>.</w:t>
      </w:r>
    </w:p>
    <w:p w14:paraId="76515E54" w14:textId="77777777" w:rsidR="00A23823" w:rsidRDefault="000128E6">
      <w:pPr>
        <w:pStyle w:val="Heading2"/>
      </w:pPr>
      <w:bookmarkStart w:id="184" w:name="estimated-particle-flux-sometimes-increa"/>
      <w:r>
        <w:lastRenderedPageBreak/>
        <w:t>Estimated particle flux sometimes increases with depth in the OMZ core</w:t>
      </w:r>
      <w:bookmarkEnd w:id="184"/>
    </w:p>
    <w:p w14:paraId="2A9CAC16" w14:textId="57C78683" w:rsidR="00A23823" w:rsidRDefault="000128E6">
      <w:r>
        <w:t xml:space="preserve">Our optimization approach suggested that there was greatest agreement between estimates of trap observed particle flux, and UVP estimated particle flux when the particle size to flux relationship was governed by the </w:t>
      </w:r>
      <w:proofErr w:type="gramStart"/>
      <w:r>
        <w:t>ratio</w:t>
      </w:r>
      <w:proofErr w:type="gramEnd"/>
    </w:p>
    <w:p w14:paraId="57828D4D" w14:textId="77777777" w:rsidR="00A23823" w:rsidRDefault="000128E6">
      <m:oMathPara>
        <m:oMathParaPr>
          <m:jc m:val="center"/>
        </m:oMathParaPr>
        <m:oMath>
          <m:r>
            <w:rPr>
              <w:rFonts w:ascii="Cambria Math" w:hAnsi="Cambria Math"/>
            </w:rPr>
            <m:t>Flux=133*Siz</m:t>
          </m:r>
          <m:sSup>
            <m:sSupPr>
              <m:ctrlPr>
                <w:rPr>
                  <w:rFonts w:ascii="Cambria Math" w:hAnsi="Cambria Math"/>
                </w:rPr>
              </m:ctrlPr>
            </m:sSupPr>
            <m:e>
              <m:r>
                <w:rPr>
                  <w:rFonts w:ascii="Cambria Math" w:hAnsi="Cambria Math"/>
                </w:rPr>
                <m:t>e</m:t>
              </m:r>
            </m:e>
            <m:sup>
              <m:r>
                <w:rPr>
                  <w:rFonts w:ascii="Cambria Math" w:hAnsi="Cambria Math"/>
                </w:rPr>
                <m:t>2.00</m:t>
              </m:r>
            </m:sup>
          </m:sSup>
        </m:oMath>
      </m:oMathPara>
    </w:p>
    <w:p w14:paraId="46739D7C" w14:textId="3BD1963E" w:rsidR="00A23823" w:rsidRDefault="000128E6">
      <w:del w:id="185" w:author="Jacob Cram" w:date="2021-02-22T14:57:00Z">
        <w:r w:rsidDel="000128E6">
          <w:delText xml:space="preserve">. </w:delText>
        </w:r>
      </w:del>
      <w:del w:id="186" w:author="Jacob Cram" w:date="2021-02-22T14:58:00Z">
        <w:r w:rsidDel="000128E6">
          <w:delText xml:space="preserve">This </w:delText>
        </w:r>
      </w:del>
      <w:ins w:id="187" w:author="Jacob Cram" w:date="2021-02-22T14:58:00Z">
        <w:r>
          <w:t xml:space="preserve">Applying this fit to the UVP data </w:t>
        </w:r>
      </w:ins>
      <w:r>
        <w:t>resulted in a UVP predicted flux profile that broadly fit the expected trap observed flux profiles</w:t>
      </w:r>
      <w:ins w:id="188" w:author="Jacob Cram" w:date="2021-02-22T14:59:00Z">
        <w:r w:rsidR="00EB7196">
          <w:t>. This fit</w:t>
        </w:r>
      </w:ins>
      <w:ins w:id="189" w:author="Jacob Cram" w:date="2021-02-22T15:00:00Z">
        <w:r w:rsidR="00EB7196">
          <w:t xml:space="preserve"> excludes</w:t>
        </w:r>
      </w:ins>
      <w:del w:id="190" w:author="Jacob Cram" w:date="2021-02-22T15:00:00Z">
        <w:r w:rsidDel="00EB7196">
          <w:delText>, excluding</w:delText>
        </w:r>
      </w:del>
      <w:r>
        <w:t xml:space="preserve"> the four traps that were held out from the analysis due to low abundance.</w:t>
      </w:r>
    </w:p>
    <w:p w14:paraId="5C6D8812" w14:textId="3C13363B" w:rsidR="00A23823" w:rsidRDefault="000128E6">
      <w:r>
        <w:t>Particle flux profiles varied notably between casts between the base the photic zone and 100 and 500</w:t>
      </w:r>
      <w:del w:id="191" w:author="Jacob Cram" w:date="2021-02-22T15:00:00Z">
        <w:r w:rsidDel="00EB7196">
          <w:delText>m</w:delText>
        </w:r>
      </w:del>
      <w:r>
        <w:t xml:space="preserve"> m (Figure </w:t>
      </w:r>
      <w:del w:id="192" w:author="Jacob Cram" w:date="2021-02-22T15:00:00Z">
        <w:r w:rsidDel="00EB7196">
          <w:delText>4a</w:delText>
        </w:r>
      </w:del>
      <w:ins w:id="193" w:author="Jacob Cram" w:date="2021-02-22T15:00:00Z">
        <w:r w:rsidR="00EB7196">
          <w:t>4</w:t>
        </w:r>
        <w:r w:rsidR="00EB7196">
          <w:t>A</w:t>
        </w:r>
      </w:ins>
      <w:r>
        <w:t>-</w:t>
      </w:r>
      <w:del w:id="194" w:author="Jacob Cram" w:date="2021-02-22T15:00:00Z">
        <w:r w:rsidDel="00EB7196">
          <w:delText>b</w:delText>
        </w:r>
      </w:del>
      <w:ins w:id="195" w:author="Jacob Cram" w:date="2021-02-22T15:00:00Z">
        <w:r w:rsidR="00EB7196">
          <w:t>B</w:t>
        </w:r>
      </w:ins>
      <w:r>
        <w:t>). Between 250 m and 500 m particle flux appeared to increase on some</w:t>
      </w:r>
      <w:ins w:id="196" w:author="Jacob Cram" w:date="2021-02-22T15:02:00Z">
        <w:r w:rsidR="00EB7196">
          <w:t>,</w:t>
        </w:r>
      </w:ins>
      <w:r>
        <w:t xml:space="preserve"> but not all</w:t>
      </w:r>
      <w:ins w:id="197" w:author="Jacob Cram" w:date="2021-02-22T15:02:00Z">
        <w:r w:rsidR="00EB7196">
          <w:t>,</w:t>
        </w:r>
      </w:ins>
      <w:r>
        <w:t xml:space="preserve"> casts, while attenuating slowly on</w:t>
      </w:r>
      <w:ins w:id="198" w:author="Jacob Cram" w:date="2021-02-22T15:02:00Z">
        <w:r w:rsidR="00EB7196">
          <w:t xml:space="preserve"> the</w:t>
        </w:r>
      </w:ins>
      <w:r>
        <w:t xml:space="preserve"> other</w:t>
      </w:r>
      <w:ins w:id="199" w:author="Jacob Cram" w:date="2021-02-22T15:02:00Z">
        <w:r w:rsidR="00EB7196">
          <w:t xml:space="preserve"> casts</w:t>
        </w:r>
      </w:ins>
      <w:del w:id="200" w:author="Jacob Cram" w:date="2021-02-22T15:02:00Z">
        <w:r w:rsidDel="00EB7196">
          <w:delText>s</w:delText>
        </w:r>
      </w:del>
      <w:r>
        <w:t xml:space="preserve"> (Figure 4c). Below 500m, there were not enough casts to measure variability between casts.</w:t>
      </w:r>
    </w:p>
    <w:p w14:paraId="7109F533" w14:textId="481437D2" w:rsidR="00A23823" w:rsidRDefault="000128E6">
      <w:r>
        <w:t>General additive models that examined the rate of change of flux between 250 and 500m found that, after removing the effect of depth, there was a statistically significant relationship between day of the week and the fifth-root transformed, rate of change of flux (</w:t>
      </w:r>
      <w:r>
        <w:rPr>
          <w:i/>
        </w:rPr>
        <w:t>p</w:t>
      </w:r>
      <w:r>
        <w:t xml:space="preserve"> = 0.002), as well as between hour of the day and flux (</w:t>
      </w:r>
      <w:r>
        <w:rPr>
          <w:i/>
        </w:rPr>
        <w:t>p</w:t>
      </w:r>
      <w:r>
        <w:t xml:space="preserve"> = 0.040) (Figure S6). There were increases in flux over this region towards the beginning and end of the sampling period, and lowest near day 10. There was also increases in flux in the daytime relative to night-time. By comparing three general additive models, one that considered only depth, one that considered depth and day of the week, and on that considered depth, day of week, and time of day, we found that </w:t>
      </w:r>
      <w:del w:id="201" w:author="Jacob Cram" w:date="2021-02-22T15:05:00Z">
        <w:r w:rsidDel="00EB7196">
          <w:delText xml:space="preserve">while </w:delText>
        </w:r>
      </w:del>
      <w:r>
        <w:t>depth accounted for 37% of the variance, adding day of the week accounted for an additional 18% of the variance, and hour of the day accounted for 8.7% of the remaining variance in transformed rate of change of flux. If the fifth root transformation was not applied to the rate of change of flux, the hourly pattern was not evident. Increases in flux in this region were clearly not limited to the daytime, as one midnight cast showed increases here as well (Figure 4C).</w:t>
      </w:r>
    </w:p>
    <w:p w14:paraId="26109D7D" w14:textId="77777777" w:rsidR="00A23823" w:rsidRDefault="000128E6">
      <w:pPr>
        <w:pStyle w:val="Heading2"/>
      </w:pPr>
      <w:bookmarkStart w:id="202" w:name="etnp-particle-dynamics-differ-from-those"/>
      <w:r>
        <w:t>ETNP particle dynamics differ from those seen at an oxic site</w:t>
      </w:r>
      <w:bookmarkEnd w:id="202"/>
    </w:p>
    <w:p w14:paraId="667696E7" w14:textId="77777777" w:rsidR="00A23823" w:rsidRDefault="000128E6">
      <w:r>
        <w:t xml:space="preserve">The oxic site, P16 Station 100, was characterized by a more gradually sloping picnocline, and an oxygen minimum at 500m of 19.7 </w:t>
      </w:r>
      <m:oMath>
        <m:r>
          <w:rPr>
            <w:rFonts w:ascii="Cambria Math" w:hAnsi="Cambria Math"/>
          </w:rPr>
          <m:t>μ</m:t>
        </m:r>
      </m:oMath>
      <w:r>
        <w:t>M, which is not anoxic (Figure S1B). The photic zone is characterized by a single fluorescence peak with a maximum at 110m and which disappeared at 200m (Figure S1C). Turbidity followed chlorophyll concentration and did not have a peak in the mesopelegic (Figure S1D), unlike the ETNP site. There was a salinity peak at 150m (Figure S1B).</w:t>
      </w:r>
    </w:p>
    <w:p w14:paraId="6E881B98" w14:textId="77777777" w:rsidR="00A23823" w:rsidRDefault="000128E6">
      <w:r>
        <w:t>Particle numbers were higher, between the base of the photic zone through 1000m at the ETNP site, than at the same-latitude, oxygenic P16 station 100 (Figure S7A). Particle size distributions were similar between the two sites above 500m, being characterized by overlapping confidence intervals by generated by a general additive model. From 500 to 1000m, particle size distributions were steeper at the ETNP site,being characterized by a higher proportion of small particles (Figure S7B).</w:t>
      </w:r>
    </w:p>
    <w:p w14:paraId="769783D6" w14:textId="77777777" w:rsidR="00A23823" w:rsidRDefault="000128E6">
      <w:r>
        <w:t xml:space="preserve">Small particles (100 </w:t>
      </w:r>
      <m:oMath>
        <m:r>
          <w:rPr>
            <w:rFonts w:ascii="Cambria Math" w:hAnsi="Cambria Math"/>
          </w:rPr>
          <m:t>μ</m:t>
        </m:r>
      </m:oMath>
      <w:r>
        <w:t xml:space="preserve">m - 500 </w:t>
      </w:r>
      <m:oMath>
        <m:r>
          <w:rPr>
            <w:rFonts w:ascii="Cambria Math" w:hAnsi="Cambria Math"/>
          </w:rPr>
          <m:t>μ</m:t>
        </m:r>
      </m:oMath>
      <w:r>
        <w:t xml:space="preserve">m) at the ETNP site were about two orders of magnitude more common than large particles (&gt;= 500 </w:t>
      </w:r>
      <m:oMath>
        <m:r>
          <w:rPr>
            <w:rFonts w:ascii="Cambria Math" w:hAnsi="Cambria Math"/>
          </w:rPr>
          <m:t>μ</m:t>
        </m:r>
      </m:oMath>
      <w:r>
        <w:t>m) (Figure S8). Large particle numbers appeared to attenuate more quickly than small particles, and more generally follow a power law decrease, while small particles appeared to increase around 500 m. Flux was predicted to be predominantly from small, rather than large particles, at all depths except the very surface. The particle size distribution, calculated only on large particles, was more variable between depths than calculated for small particles. Data from the oxic P16 station 100 suggested more particles, steeper particle size distribution, and more flux than at this station than at the ETNP station. They also suggested that differences between large and small particles, with respect to number, flux and size distribution that were broadly similar to the ones seen at ETNP Station P2.</w:t>
      </w:r>
    </w:p>
    <w:p w14:paraId="2DA99F0E" w14:textId="77777777" w:rsidR="00A23823" w:rsidRDefault="000128E6">
      <w:r>
        <w:t>In contrast to the anoxic station, at the oxic station, flux always decreased with depth (Figure S9A+B).</w:t>
      </w:r>
    </w:p>
    <w:p w14:paraId="5F47AEBB" w14:textId="77777777" w:rsidR="00A23823" w:rsidRDefault="000128E6">
      <w:pPr>
        <w:pStyle w:val="Heading2"/>
      </w:pPr>
      <w:bookmarkStart w:id="203" w:name="smoothed-and-averaged-data"/>
      <w:r>
        <w:lastRenderedPageBreak/>
        <w:t>Smoothed and averaged data</w:t>
      </w:r>
      <w:bookmarkEnd w:id="203"/>
    </w:p>
    <w:p w14:paraId="5C07232F" w14:textId="4AAE4A95" w:rsidR="00A23823" w:rsidRDefault="000128E6">
      <w:r>
        <w:t xml:space="preserve">Highly smoothed particle data suggested that particle size, averaged across all casts, followed a pattern in which the abundance of small particles increased in the OMZ surface (Figure 5A), which corresponded with </w:t>
      </w:r>
      <w:del w:id="204" w:author="Jacob Cram" w:date="2021-02-22T15:08:00Z">
        <w:r w:rsidDel="00EB7196">
          <w:delText xml:space="preserve">characterized by </w:delText>
        </w:r>
      </w:del>
      <w:r>
        <w:t>steepening of the particle size distribution (Figure 5A), an increase in small particle biomass (Figure 5B), but not of large particle biomass (Figure 5C). Deeper in the OMZ, the small particle number, PSD slope, and biomass of small particles declined. At the oxic site, particle size distributions generally steepended with depth, while both small and large particle estemated biomass followed a power law decrease with depth.</w:t>
      </w:r>
    </w:p>
    <w:p w14:paraId="18DDA774" w14:textId="77777777" w:rsidR="00A23823" w:rsidRDefault="000128E6">
      <w:pPr>
        <w:pStyle w:val="Heading2"/>
      </w:pPr>
      <w:bookmarkStart w:id="205" w:name="particle-number-dynamics-differ-from-mod"/>
      <w:r>
        <w:t>Particle number dynamics differ from model expectations</w:t>
      </w:r>
      <w:bookmarkEnd w:id="205"/>
    </w:p>
    <w:p w14:paraId="0A6DDDC4" w14:textId="5E6C279D" w:rsidR="00A23823" w:rsidRDefault="000128E6">
      <w:r>
        <w:t xml:space="preserve">We were able to use our modified particle remineralization and sinking model to predict particle size distributions at each depth from the particle size distribution </w:t>
      </w:r>
      <w:del w:id="206" w:author="Jacob Cram" w:date="2021-02-22T15:10:00Z">
        <w:r w:rsidDel="00E54193">
          <w:delText xml:space="preserve">at depth </w:delText>
        </w:r>
      </w:del>
      <w:r>
        <w:t xml:space="preserve">one depth-bin shallower and the calculated flux attenuation between the two depths. We found that the observed particle size distributions usually varied from model expectations (Figure S10). Tautologically, at each depth, the observed size profile and the model predicted size profiles have same flux. However, the difference between the flux of observed and predicted </w:t>
      </w:r>
      <w:r>
        <w:rPr>
          <w:i/>
        </w:rPr>
        <w:t>small particles</w:t>
      </w:r>
      <w:r>
        <w:t xml:space="preserve"> (</w:t>
      </w:r>
      <m:oMath>
        <m:r>
          <w:rPr>
            <w:rFonts w:ascii="Cambria Math" w:hAnsi="Cambria Math"/>
          </w:rPr>
          <m:t>100-500μm</m:t>
        </m:r>
      </m:oMath>
      <w:r>
        <w:t xml:space="preserve">), normalized to depth, serves as a </w:t>
      </w:r>
      <w:del w:id="207" w:author="Jacob Cram" w:date="2021-02-22T15:10:00Z">
        <w:r w:rsidDel="00E54193">
          <w:delText xml:space="preserve">valuable </w:delText>
        </w:r>
      </w:del>
      <w:r>
        <w:t xml:space="preserve">metric of patterns of deviations from modeled results. We call this value </w:t>
      </w:r>
      <w:r>
        <w:rPr>
          <w:i/>
        </w:rPr>
        <w:t>OSMS</w:t>
      </w:r>
      <w:r>
        <w:t xml:space="preserve"> (</w:t>
      </w:r>
      <w:r>
        <w:rPr>
          <w:b/>
        </w:rPr>
        <w:t>O</w:t>
      </w:r>
      <w:r>
        <w:t xml:space="preserve">bserved </w:t>
      </w:r>
      <w:r>
        <w:rPr>
          <w:b/>
        </w:rPr>
        <w:t>S</w:t>
      </w:r>
      <w:r>
        <w:t xml:space="preserve">mall Flux Minus </w:t>
      </w:r>
      <w:r>
        <w:rPr>
          <w:b/>
        </w:rPr>
        <w:t>M</w:t>
      </w:r>
      <w:r>
        <w:t xml:space="preserve">odeled </w:t>
      </w:r>
      <w:r>
        <w:rPr>
          <w:b/>
        </w:rPr>
        <w:t>S</w:t>
      </w:r>
      <w:r>
        <w:t>mall Flux).</w:t>
      </w:r>
    </w:p>
    <w:p w14:paraId="33E16CC3" w14:textId="77777777" w:rsidR="00A23823" w:rsidRDefault="000128E6">
      <m:oMathPara>
        <m:oMathParaPr>
          <m:jc m:val="center"/>
        </m:oMathParaPr>
        <m:oMath>
          <m:r>
            <w:rPr>
              <w:rFonts w:ascii="Cambria Math" w:hAnsi="Cambria Math"/>
            </w:rPr>
            <m:t>OSMS=</m:t>
          </m:r>
          <m:f>
            <m:fPr>
              <m:ctrlPr>
                <w:rPr>
                  <w:rFonts w:ascii="Cambria Math" w:hAnsi="Cambria Math"/>
                </w:rPr>
              </m:ctrlPr>
            </m:fPr>
            <m:num>
              <m:r>
                <w:rPr>
                  <w:rFonts w:ascii="Cambria Math" w:hAnsi="Cambria Math"/>
                </w:rPr>
                <m:t>(Small Flux Observed-Small Flux Modeled)</m:t>
              </m:r>
            </m:num>
            <m:den>
              <m:r>
                <w:rPr>
                  <w:rFonts w:ascii="Cambria Math" w:hAnsi="Cambria Math"/>
                </w:rPr>
                <m:t>ΔZ</m:t>
              </m:r>
            </m:den>
          </m:f>
        </m:oMath>
      </m:oMathPara>
    </w:p>
    <w:p w14:paraId="6A165665" w14:textId="77777777" w:rsidR="00A23823" w:rsidRDefault="000128E6">
      <w:r>
        <w:t>Eqn. 3</w:t>
      </w:r>
    </w:p>
    <w:p w14:paraId="75FD4D8F" w14:textId="77777777" w:rsidR="00A23823" w:rsidRDefault="000128E6">
      <w:r>
        <w:t xml:space="preserve">In the above equation </w:t>
      </w:r>
      <m:oMath>
        <m:r>
          <w:rPr>
            <w:rFonts w:ascii="Cambria Math" w:hAnsi="Cambria Math"/>
          </w:rPr>
          <m:t>ΔZ</m:t>
        </m:r>
      </m:oMath>
      <w:r>
        <w:t xml:space="preserve"> is the distance, in meters, between the current depth bin and the previous depth bin, whose particle size distribution is fed into the predictive model.</w:t>
      </w:r>
    </w:p>
    <w:p w14:paraId="1195643C" w14:textId="77777777" w:rsidR="00A23823" w:rsidRDefault="000128E6">
      <w:r>
        <w:t xml:space="preserve">OSMS was positive between the photic zone and 500 m, meaning that less small flux attenuated than would be expected from the </w:t>
      </w:r>
      <w:r>
        <w:rPr>
          <w:i/>
        </w:rPr>
        <w:t>PRiSM</w:t>
      </w:r>
      <w:r>
        <w:t xml:space="preserve"> model in this region. There was some variability in the OSMS parameter between casts. A general additive model, after factoring out the effect of depth, found that there was a statistically significant relationship between day of the cast and OSMS with highest values near day 10 of the study (which is when flux attenuation in this region was lowest) (</w:t>
      </w:r>
      <w:r>
        <w:rPr>
          <w:i/>
        </w:rPr>
        <w:t>p</w:t>
      </w:r>
      <w:r>
        <w:t>=0.01) (Figure S11). However there was not a statistically significant relationship between hour of the day and OSMS.</w:t>
      </w:r>
    </w:p>
    <w:p w14:paraId="2B32F9E3" w14:textId="77777777" w:rsidR="00A23823" w:rsidRDefault="000128E6">
      <w:r>
        <w:t>Below 500 m, OSMS was negative. There were only two casts that reached below 500m at this station, and so an analysis of the dynamics of OSMS in this region are not possible.</w:t>
      </w:r>
    </w:p>
    <w:p w14:paraId="5DA933C2" w14:textId="77777777" w:rsidR="00A23823" w:rsidRDefault="000128E6">
      <w:r>
        <w:t>At P16 Station 100, OSMS was positive between the base of the photic zone and 350m and negative below 350m (Figure S9C).</w:t>
      </w:r>
    </w:p>
    <w:p w14:paraId="3F337F74" w14:textId="77777777" w:rsidR="00A23823" w:rsidRDefault="000128E6">
      <w:pPr>
        <w:pStyle w:val="Heading1"/>
      </w:pPr>
      <w:bookmarkStart w:id="208" w:name="discussion"/>
      <w:r>
        <w:t>Discussion</w:t>
      </w:r>
      <w:bookmarkEnd w:id="208"/>
    </w:p>
    <w:p w14:paraId="35AD6726" w14:textId="77777777" w:rsidR="00A23823" w:rsidRDefault="000128E6">
      <w:pPr>
        <w:pStyle w:val="Heading2"/>
      </w:pPr>
      <w:bookmarkStart w:id="209" w:name="diel-migrators-spend-time-in-the-omz-cor"/>
      <w:r>
        <w:t>Diel migrators spend time in the OMZ core</w:t>
      </w:r>
      <w:bookmarkEnd w:id="209"/>
    </w:p>
    <w:p w14:paraId="585AE6C2" w14:textId="62602B2E" w:rsidR="00A23823" w:rsidRDefault="000128E6">
      <w:r>
        <w:t xml:space="preserve">Organisms of all sizes appear to migrate into the core of the OMZ at our site. Most migrators appear to leave the surface at dusk, spend the day in the top 500m of the OMZ in the day and return to the surface at dusk (Figure 2A), while others show the opposite pattern, leaving the surface at dusk and returning at dawn (Figure 2B). Diel migration is prevalent throughout the oceans (Hays 2003; Cisewski et al. 2010; Heywood 1996; Jiang et al. 2007; Rabindranath et al. 2011; Yang et al. 2019; Sainmont et al. 2014), including other OMZ sites </w:t>
      </w:r>
      <w:commentRangeStart w:id="210"/>
      <w:r>
        <w:t>[</w:t>
      </w:r>
      <w:commentRangeEnd w:id="210"/>
      <w:r w:rsidR="00E54193">
        <w:rPr>
          <w:rStyle w:val="CommentReference"/>
        </w:rPr>
        <w:commentReference w:id="210"/>
      </w:r>
      <w:r>
        <w:t xml:space="preserve">Antezana (2009); </w:t>
      </w:r>
      <w:proofErr w:type="spellStart"/>
      <w:r>
        <w:t>Kiko</w:t>
      </w:r>
      <w:proofErr w:type="spellEnd"/>
      <w:r>
        <w:t xml:space="preserve"> et al. (2020); (Riquelme-Bugueño et al. 2020), including highly anoxic sites with secondary, anoxic deep chlorophyl maxima like this one (Hidalgo, Escribano, and Morales 2005), and much of the ETNP OMZ (Herrera et al. 2019). Sampling efforts elsewhere in the ETNP suggested that any of of these diel migrators are euphausids and fish (Maas et al. 2014; Wishner et al. 2013), and that diel migrators are primarely 2-5 mm in size (Wishner et al. 2013). Krill </w:t>
      </w:r>
      <w:del w:id="211" w:author="Jacob Cram" w:date="2021-02-22T15:13:00Z">
        <w:r w:rsidDel="00E54193">
          <w:delText xml:space="preserve">have been shown to have the opposite pattern </w:delText>
        </w:r>
      </w:del>
      <w:r>
        <w:t xml:space="preserve">in the Humboldt current OMZ, </w:t>
      </w:r>
      <w:del w:id="212" w:author="Jacob Cram" w:date="2021-02-22T15:13:00Z">
        <w:r w:rsidDel="00E54193">
          <w:delText xml:space="preserve">migrating </w:delText>
        </w:r>
      </w:del>
      <w:ins w:id="213" w:author="Jacob Cram" w:date="2021-02-22T15:13:00Z">
        <w:r w:rsidR="00E54193">
          <w:t>migrat</w:t>
        </w:r>
        <w:r w:rsidR="00E54193">
          <w:t>e</w:t>
        </w:r>
        <w:r w:rsidR="00E54193">
          <w:t xml:space="preserve"> </w:t>
        </w:r>
      </w:ins>
      <w:r>
        <w:t xml:space="preserve">to </w:t>
      </w:r>
      <w:r>
        <w:lastRenderedPageBreak/>
        <w:t>the surface at night</w:t>
      </w:r>
      <w:del w:id="214" w:author="Jacob Cram" w:date="2021-02-22T17:00:00Z">
        <w:r w:rsidDel="004A3DB7">
          <w:delText xml:space="preserve"> time </w:delText>
        </w:r>
      </w:del>
      <w:r>
        <w:t>(</w:t>
      </w:r>
      <w:proofErr w:type="spellStart"/>
      <w:r>
        <w:t>Riquelme-Bugueño</w:t>
      </w:r>
      <w:proofErr w:type="spellEnd"/>
      <w:r>
        <w:t xml:space="preserve"> et al. 2020), as seen for some organisms at our site (Figure 1B). The presence of organisms that appear and disapear just above the base of the photic zone, in the region of the deeper anoxic fluorescence peak region, but abscence of a tell-tale signature of mass migration before or after they appear (Figure 1C)</w:t>
      </w:r>
      <w:ins w:id="215" w:author="Jacob Cram" w:date="2021-02-22T15:13:00Z">
        <w:r w:rsidR="00E54193">
          <w:t>,</w:t>
        </w:r>
      </w:ins>
      <w:r>
        <w:t xml:space="preserve"> may suggest that these organisms migrate at different times of the day to this deep region, rather than all at once. Another possiblility is that they are transiting through our station at this depth in mid day, but do not migrate to depth at this location, but rather at another location.</w:t>
      </w:r>
    </w:p>
    <w:p w14:paraId="32538508" w14:textId="77777777" w:rsidR="00A23823" w:rsidRDefault="000128E6">
      <w:r>
        <w:t>The organisms that appear between 500m and 1000 m (Figure 2E) have acoustic signatures that resemble jellyfish (Kaartvedt et al. 2007). That they appear in horizontal bands that do not appear to trend upwards over time suggests that they are traveling through our site at progressively shallower depths over the course of the day, but that individual swarms are not themselves moving upward at this station. This suggests that any vertical migration carried out by these organisms happens elsewhere, or occurs more slowly than the advection seen at this site. That they appear at different depths at different times of the day suggest that these organsims have some sort of vertical migration pattern. Future work may consider more highly resolved spatial and temporal monitoring of this phenominan. Indeed molecular surveys have found evidence of both Cnidarians and Ctenophores both within and below the the ETSP OMZ near Chile (Parris et al 2014).</w:t>
      </w:r>
    </w:p>
    <w:p w14:paraId="4923549B" w14:textId="77777777" w:rsidR="00A23823" w:rsidRDefault="000128E6">
      <w:pPr>
        <w:pStyle w:val="Heading2"/>
      </w:pPr>
      <w:bookmarkStart w:id="216" w:name="flux-is-lower-at-this-site-than-previous"/>
      <w:r>
        <w:t>Flux is lower at this site than previous measurements in the ETNP</w:t>
      </w:r>
      <w:bookmarkEnd w:id="216"/>
    </w:p>
    <w:p w14:paraId="6B7189D6" w14:textId="6DBBFC55" w:rsidR="00A23823" w:rsidDel="00E54193" w:rsidRDefault="000128E6">
      <w:pPr>
        <w:rPr>
          <w:del w:id="217" w:author="Jacob Cram" w:date="2021-02-22T15:14:00Z"/>
        </w:rPr>
      </w:pPr>
      <w:del w:id="218" w:author="Jacob Cram" w:date="2021-02-22T15:14:00Z">
        <w:r w:rsidDel="00E54193">
          <w:delText>{Unless Megan Duffy is going to have already said this somewhere}.</w:delText>
        </w:r>
      </w:del>
    </w:p>
    <w:p w14:paraId="7DC1B42D" w14:textId="77777777" w:rsidR="00A23823" w:rsidRDefault="000128E6">
      <w:r>
        <w:t>Flux at our site is lower at all depths than seen in previous measurements by traps at other, more productive, OMZ sites (Van Mooy, Keil, and Devol 2002; Hartnett 1998).</w:t>
      </w:r>
    </w:p>
    <w:p w14:paraId="0B2A0FAC" w14:textId="77777777" w:rsidR="00A23823" w:rsidRDefault="000128E6">
      <w:pPr>
        <w:pStyle w:val="Heading2"/>
      </w:pPr>
      <w:bookmarkStart w:id="219" w:name="the-flux-to-size-relationship-is-typical"/>
      <w:r>
        <w:t>The flux to size relationship is typical of other sites.</w:t>
      </w:r>
      <w:bookmarkEnd w:id="219"/>
    </w:p>
    <w:p w14:paraId="67A7ED8F" w14:textId="142542F4" w:rsidR="00A23823" w:rsidRDefault="000128E6">
      <w:r>
        <w:t xml:space="preserve">The exponent of the particle size to flux relationship that we saw at our site 2.00, is of a similar magnitude to those seen by other studies that compare UVP flux to trap flux (Guidi et al. 2008; Kiko et al. 2020). It is </w:t>
      </w:r>
      <w:del w:id="220" w:author="Jacob Cram" w:date="2021-02-22T15:15:00Z">
        <w:r w:rsidDel="00E54193">
          <w:delText>not identical to</w:delText>
        </w:r>
      </w:del>
      <w:ins w:id="221" w:author="Jacob Cram" w:date="2021-02-22T15:15:00Z">
        <w:r w:rsidR="00E54193">
          <w:t>slightly smaller than</w:t>
        </w:r>
      </w:ins>
      <w:r>
        <w:t xml:space="preserve"> those measurements. This could be because these values vary between sites, or that imprecision in flux measurements leads to differences in these values between studies. Indeed, we found this value was sensitive to outlying data points.</w:t>
      </w:r>
    </w:p>
    <w:p w14:paraId="30516A01" w14:textId="1E655F20" w:rsidR="00A23823" w:rsidRDefault="000128E6">
      <w:r>
        <w:t>In our analysis, we remo</w:t>
      </w:r>
      <w:ins w:id="222" w:author="Jacob Cram" w:date="2021-02-22T15:15:00Z">
        <w:r w:rsidR="00E54193">
          <w:t>v</w:t>
        </w:r>
      </w:ins>
      <w:r>
        <w:t xml:space="preserve">ed four traps that measured very little flux in the surface from our fitting algorithm. If we </w:t>
      </w:r>
      <w:del w:id="223" w:author="Jacob Cram" w:date="2021-02-22T17:02:00Z">
        <w:r w:rsidDel="004A3DB7">
          <w:delText xml:space="preserve">instead </w:delText>
        </w:r>
      </w:del>
      <w:r>
        <w:t xml:space="preserve">left these traps in our analysis, we instead got values for this size relationship exponent that approached zero. Because we have found that traps appear to under-measure flux when they fail, rather than over measure it, we have gone with the higher measurements. </w:t>
      </w:r>
      <w:del w:id="224" w:author="Jacob Cram" w:date="2021-02-22T15:15:00Z">
        <w:r w:rsidDel="00E54193">
          <w:delText>{People in Rick’s lab – any other thoughts about these low measurments?}</w:delText>
        </w:r>
      </w:del>
    </w:p>
    <w:p w14:paraId="3E5C8726" w14:textId="77777777" w:rsidR="00A23823" w:rsidRDefault="000128E6">
      <w:pPr>
        <w:pStyle w:val="Heading2"/>
      </w:pPr>
      <w:bookmarkStart w:id="225" w:name="remineralization-rates-of-all-particles-"/>
      <w:r>
        <w:t>Remineralization rates of all particles decrease in the OMZ, but disaggregation does not</w:t>
      </w:r>
      <w:bookmarkEnd w:id="225"/>
    </w:p>
    <w:p w14:paraId="7EB98E06" w14:textId="18C8ACCB" w:rsidR="00A23823" w:rsidRDefault="000128E6">
      <w:r>
        <w:t xml:space="preserve">Particle size profiles, particle size distribution slopes, and estimated biovolume, averaged across all casts and smoothed, are all similar to the predictions made by Weber and Bianchi’s (2020) “Model 1”. (Figure 4), and therefor our hypotesis </w:t>
      </w:r>
      <w:r>
        <w:rPr>
          <w:b/>
        </w:rPr>
        <w:t>HWB1</w:t>
      </w:r>
      <w:r>
        <w:t>. This suggests that the low oxygen at this site decreases the particle remineralization rate of all particles, including small ones. It does not support the Weber-Bianchi Model 2 in which remineralization is suppressed in the OMZ, nor their Model 3 in which only the very large particles’ remineralization is slowed. The data at the oxic site, generally conformed to Weber and Bianchi’s “Model 0” (2020), which was their prediciton for particle distributions at oxic sites. However, one difference was that the observed particle size distribution, while essentially constant from the base of the photic zone through 1000m, appeared to steepen between 1000 and 2000m, suggesting an increase in the abundance of small particles, relative to Model 0. This could indicate increased disaggregation in this region or horizontal transport of small particles through advection in this region.</w:t>
      </w:r>
      <w:del w:id="226" w:author="Jacob Cram" w:date="2021-02-22T15:17:00Z">
        <w:r w:rsidDel="00E54193">
          <w:delText xml:space="preserve"> {Close the other hypotheses.}</w:delText>
        </w:r>
      </w:del>
    </w:p>
    <w:p w14:paraId="2F8A787D" w14:textId="77777777" w:rsidR="00A23823" w:rsidRDefault="000128E6">
      <w:pPr>
        <w:pStyle w:val="Heading2"/>
      </w:pPr>
      <w:bookmarkStart w:id="227" w:name="zooplankton-likely-transport-organic-mat"/>
      <w:r>
        <w:lastRenderedPageBreak/>
        <w:t>Zooplankton likely transport organic mater into the OMZ core.</w:t>
      </w:r>
      <w:bookmarkEnd w:id="227"/>
    </w:p>
    <w:p w14:paraId="6E3D1412" w14:textId="52DEDAE8" w:rsidR="00A23823" w:rsidRDefault="000128E6">
      <w:r>
        <w:t>Predicted flux levels sometimes increase between 275 and 625 meters, and at all other times attenuate very slowly in this region. The EK60 data suggest</w:t>
      </w:r>
      <w:ins w:id="228" w:author="Jacob Cram" w:date="2021-02-22T15:18:00Z">
        <w:r w:rsidR="00774452">
          <w:t xml:space="preserve"> the presence of</w:t>
        </w:r>
      </w:ins>
      <w:r>
        <w:t xml:space="preserve"> diel migration of organisms of all sizes to this </w:t>
      </w:r>
      <w:del w:id="229" w:author="Jacob Cram" w:date="2021-02-22T15:19:00Z">
        <w:r w:rsidDel="00774452">
          <w:delText xml:space="preserve">same </w:delText>
        </w:r>
      </w:del>
      <w:r>
        <w:t xml:space="preserve">region. Taken together, </w:t>
      </w:r>
      <w:del w:id="230" w:author="Jacob Cram" w:date="2021-02-22T15:19:00Z">
        <w:r w:rsidDel="00774452">
          <w:delText xml:space="preserve">this </w:delText>
        </w:r>
      </w:del>
      <w:ins w:id="231" w:author="Jacob Cram" w:date="2021-02-22T15:19:00Z">
        <w:r w:rsidR="00774452">
          <w:t>the concurrent</w:t>
        </w:r>
        <w:r w:rsidR="00774452">
          <w:t xml:space="preserve"> </w:t>
        </w:r>
      </w:ins>
      <w:r>
        <w:t xml:space="preserve">increase in flux concurs </w:t>
      </w:r>
      <w:del w:id="232" w:author="Jacob Cram" w:date="2021-02-22T15:19:00Z">
        <w:r w:rsidDel="00774452">
          <w:delText xml:space="preserve">with </w:delText>
        </w:r>
      </w:del>
      <w:ins w:id="233" w:author="Jacob Cram" w:date="2021-02-22T15:19:00Z">
        <w:r w:rsidR="00774452">
          <w:t>and</w:t>
        </w:r>
        <w:r w:rsidR="00774452">
          <w:t xml:space="preserve"> </w:t>
        </w:r>
      </w:ins>
      <w:r>
        <w:t>diel migration, suggest transport of organic mater by zooplankton. That the flux varies between days suggests some day to day variability in this transport. That flux is highest in the day, on average, suggests that the diel migrators may be contributing to this flux, but the fact that this diel variability is small compared to overall variability suggests that additional factors may modulate active transport, and that nocturnal migrators may also play a role in carbon transport.</w:t>
      </w:r>
    </w:p>
    <w:p w14:paraId="3837ED60" w14:textId="77777777" w:rsidR="00A23823" w:rsidRDefault="000128E6">
      <w:pPr>
        <w:pStyle w:val="Heading2"/>
      </w:pPr>
      <w:bookmarkStart w:id="234" w:name="zooplankton-likely-disaggregate-particle"/>
      <w:r>
        <w:t>Zooplankton likely disaggregate particles in the OMZ core.</w:t>
      </w:r>
      <w:bookmarkEnd w:id="234"/>
    </w:p>
    <w:p w14:paraId="549A5903" w14:textId="77777777" w:rsidR="00A23823" w:rsidRDefault="000128E6">
      <w:r>
        <w:t xml:space="preserve">The observation that there is greater flux by small particles (&lt; 500 </w:t>
      </w:r>
      <m:oMath>
        <m:r>
          <w:rPr>
            <w:rFonts w:ascii="Cambria Math" w:hAnsi="Cambria Math"/>
          </w:rPr>
          <m:t>μm</m:t>
        </m:r>
      </m:oMath>
      <w:r>
        <w:t>) than would be predicted by remineralization and sinking alone (Figure 9), between the photic zone and 500 m suggests that some process is disaggregating large particles into smaller ones. That this corresponds with the region where migratory organisms are found suggests that some of these organisms, likely small animals such as copepods and euphausids (Herrera et al. 2019; Maas et al. 2014), may break down particles (Goldthwait et al. 2005; Dilling and Alldredge 2000). Alternatively, other processes such as horizontal advection of water containing small particles (Inthorn 2005) could be responsible for this increase in small particles .</w:t>
      </w:r>
    </w:p>
    <w:p w14:paraId="40559976" w14:textId="1BB7CB9D" w:rsidR="00A23823" w:rsidRDefault="000128E6">
      <w:r>
        <w:t xml:space="preserve">Other deviations from model assumptions could also explain the increase in small particles </w:t>
      </w:r>
      <w:del w:id="235" w:author="Jacob Cram" w:date="2021-02-22T15:20:00Z">
        <w:r w:rsidDel="00774452">
          <w:delText xml:space="preserve">over </w:delText>
        </w:r>
      </w:del>
      <w:ins w:id="236" w:author="Jacob Cram" w:date="2021-02-22T15:20:00Z">
        <w:r w:rsidR="00774452">
          <w:t>relative</w:t>
        </w:r>
      </w:ins>
      <w:ins w:id="237" w:author="Jacob Cram" w:date="2021-02-22T17:05:00Z">
        <w:r w:rsidR="004A3DB7">
          <w:t xml:space="preserve"> to</w:t>
        </w:r>
      </w:ins>
      <w:ins w:id="238" w:author="Jacob Cram" w:date="2021-02-22T15:20:00Z">
        <w:r w:rsidR="00774452">
          <w:t xml:space="preserve"> </w:t>
        </w:r>
      </w:ins>
      <w:r>
        <w:t>model predictions. For instance, if the model’s assumed relationships between size, flux, sinking speed and biomass are not all accurate, particle dynamics would also differ. For instance, if remineralization differed between particle types, with small particles breaking down more slowly than larger ones, we might see the same kind of deviation from the model. If small particles sank more quickly for their size than expected, as has been seen elsewhere (McDonnell and Buesseler 2010), a similar deviation would occur as they would have less time to remineralize per depth.</w:t>
      </w:r>
    </w:p>
    <w:p w14:paraId="2EED27BF" w14:textId="77777777" w:rsidR="00A23823" w:rsidRDefault="000128E6">
      <w:r>
        <w:t>Our model also assumes a spherical particle drag profile, such that the particle sinking speed fractal dimension (</w:t>
      </w:r>
      <m:oMath>
        <m:r>
          <w:rPr>
            <w:rFonts w:ascii="Cambria Math" w:hAnsi="Cambria Math"/>
          </w:rPr>
          <m:t>γ</m:t>
        </m:r>
      </m:oMath>
      <w:r>
        <w:t>) is one less than the particle size fractal dimension (</w:t>
      </w:r>
      <m:oMath>
        <m:r>
          <w:rPr>
            <w:rFonts w:ascii="Cambria Math" w:hAnsi="Cambria Math"/>
          </w:rPr>
          <m:t>α</m:t>
        </m:r>
      </m:oMath>
      <w:r>
        <w:t>) (Cram et al. 2018; Guidi et al. 2008), and that these two values sum to the particle flux fractal dimension. If any of these assumptions do not hold, or if our calculation of the particle flux fractal dimension was in error, the magnitude of the values may differ.</w:t>
      </w:r>
    </w:p>
    <w:p w14:paraId="5B1AA918" w14:textId="6C9FCBD3" w:rsidR="00A23823" w:rsidRDefault="000128E6">
      <w:r>
        <w:t xml:space="preserve">Furthermore, since flux varies over time, that variability could contribute to our observed patterns. We have not deconvolved temproral variability from model effects these processes, but future models could leverage time series data like this one to incorporate multiple observed time-points into the prediction of particle size distributions at depth. One way to do this would be to use a smoothing function to interpolate particle abundances at each size, </w:t>
      </w:r>
      <w:proofErr w:type="gramStart"/>
      <w:r>
        <w:t>depth</w:t>
      </w:r>
      <w:proofErr w:type="gramEnd"/>
      <w:r>
        <w:t xml:space="preserve"> and times, and then to use a model in which the sinking speed of a given particle size is used to identify the relevant time-point where the abundance informs that time-point.</w:t>
      </w:r>
    </w:p>
    <w:p w14:paraId="28D5EE56" w14:textId="5087A123" w:rsidR="00A23823" w:rsidRDefault="000128E6">
      <w:r>
        <w:t xml:space="preserve">In contreast to the upper OMZ core, theere is </w:t>
      </w:r>
      <w:proofErr w:type="gramStart"/>
      <w:r>
        <w:t>an</w:t>
      </w:r>
      <w:proofErr w:type="gramEnd"/>
      <w:r>
        <w:t xml:space="preserve"> with apparent flattening of the particle size distribution below 500 m, beyon</w:t>
      </w:r>
      <w:ins w:id="239" w:author="Jacob Cram" w:date="2021-02-22T15:21:00Z">
        <w:r w:rsidR="00774452">
          <w:t>d the</w:t>
        </w:r>
      </w:ins>
      <w:r>
        <w:t xml:space="preserve"> expected effects generated by particle remineralization. This could suggest aggregation processes (Burd and Jackson 2009). Indeed, aggregation could be occurring throughout the OMZ core, but only exceed disaggreation in this region.</w:t>
      </w:r>
    </w:p>
    <w:p w14:paraId="3225334F" w14:textId="159FB749" w:rsidR="00A23823" w:rsidRDefault="000128E6">
      <w:pPr>
        <w:pStyle w:val="Heading2"/>
      </w:pPr>
      <w:bookmarkStart w:id="240" w:name="revisiting-hypotheses-this-may-be-too-re"/>
      <w:r>
        <w:t xml:space="preserve">Revisiting Hypotheses </w:t>
      </w:r>
      <w:del w:id="241" w:author="Jacob Cram" w:date="2021-02-22T15:21:00Z">
        <w:r w:rsidDel="00774452">
          <w:delText>{This may be too redundant with other stuff}</w:delText>
        </w:r>
      </w:del>
      <w:bookmarkEnd w:id="240"/>
    </w:p>
    <w:p w14:paraId="582E1DE9" w14:textId="77777777" w:rsidR="00A23823" w:rsidRDefault="000128E6">
      <w:r>
        <w:t xml:space="preserve">Our data provide the first combined look at the relationship between particle size, particle flux and migratory organisms. Our data support only the first of the Weber-Bianchi hypotheses (Weber and Bianchi 2020), that particles of all sizes remineralize more slowly in OMZs </w:t>
      </w:r>
      <w:r>
        <w:rPr>
          <w:b/>
        </w:rPr>
        <w:t>HWB1</w:t>
      </w:r>
      <w:r>
        <w:t xml:space="preserve">. It </w:t>
      </w:r>
      <w:r>
        <w:rPr>
          <w:i/>
        </w:rPr>
        <w:t>did not support</w:t>
      </w:r>
      <w:r>
        <w:t xml:space="preserve"> Weber and Bianchis hypotheses that disaggregation is lower in the OMZ </w:t>
      </w:r>
      <w:r>
        <w:rPr>
          <w:b/>
        </w:rPr>
        <w:t>HWB2</w:t>
      </w:r>
      <w:r>
        <w:t xml:space="preserve"> , </w:t>
      </w:r>
      <w:r>
        <w:rPr>
          <w:i/>
        </w:rPr>
        <w:t>nor</w:t>
      </w:r>
      <w:r>
        <w:t xml:space="preserve"> that the largist particles degraded particularly slowly in OMZs </w:t>
      </w:r>
      <w:r>
        <w:rPr>
          <w:b/>
        </w:rPr>
        <w:t>HWB3</w:t>
      </w:r>
      <w:r>
        <w:t xml:space="preserve">. This non-support of the final hypotheses, that large particles do not degrade particularly slowly suprised the authors, since models suggest that </w:t>
      </w:r>
      <w:r>
        <w:lastRenderedPageBreak/>
        <w:t>remineralization in the largest particles is driven by sulfate reduction, which is not as efficient as other processes (Weber and Bianchi 2020).</w:t>
      </w:r>
    </w:p>
    <w:p w14:paraId="7C3E6708" w14:textId="77777777" w:rsidR="00A23823" w:rsidRDefault="000128E6">
      <w:r>
        <w:t xml:space="preserve">While we hypothesized temporal within and between day variability in particle size, number and flux </w:t>
      </w:r>
      <w:r>
        <w:rPr>
          <w:b/>
        </w:rPr>
        <w:t>H1</w:t>
      </w:r>
      <w:r>
        <w:t xml:space="preserve">, we only observed statistically significant temporal variability in flux, and this variability was relatively small, compared to the total amount of flux. Flux was, in general, highest in the day-time, suggesting transport by diel migrators, but this variabiliy was not very strong. This suggests, that particle sinking speed may be slow enough that the diel migratory patterns of zooplankton occur on a shorter time-scale than that at which particles sink out of different water column layers. Careful analysis of particle sinking speed estemates would help to zero in on these time scales, but is beyond the scope of the current manuscript. That the decreased flux attenuation happened more in the day, and primarely in the DVM region supported our </w:t>
      </w:r>
      <w:r>
        <w:rPr>
          <w:b/>
        </w:rPr>
        <w:t>H2</w:t>
      </w:r>
      <w:r>
        <w:t xml:space="preserve"> that changes in flux corresponded with migrator abundances.</w:t>
      </w:r>
    </w:p>
    <w:p w14:paraId="0103939F" w14:textId="77777777" w:rsidR="00A23823" w:rsidRDefault="000128E6">
      <w:r>
        <w:t xml:space="preserve">Our data supported our hypothsis particle size patterns cannot be explained by remineralization and sinking alone </w:t>
      </w:r>
      <w:r>
        <w:rPr>
          <w:b/>
        </w:rPr>
        <w:t>H3</w:t>
      </w:r>
      <w:r>
        <w:t>. Indeed the abundance of small particles above 500m, suggested either the presence of disaggreagation, or another process.</w:t>
      </w:r>
    </w:p>
    <w:p w14:paraId="0142FC07" w14:textId="0EDB3C1B" w:rsidR="00A23823" w:rsidDel="00774452" w:rsidRDefault="000128E6">
      <w:pPr>
        <w:pStyle w:val="Heading2"/>
        <w:rPr>
          <w:del w:id="242" w:author="Jacob Cram" w:date="2021-02-22T15:22:00Z"/>
        </w:rPr>
      </w:pPr>
      <w:bookmarkStart w:id="243" w:name="caveats"/>
      <w:del w:id="244" w:author="Jacob Cram" w:date="2021-02-22T15:22:00Z">
        <w:r w:rsidDel="00774452">
          <w:delText>Caveats</w:delText>
        </w:r>
        <w:bookmarkEnd w:id="243"/>
      </w:del>
    </w:p>
    <w:p w14:paraId="01CB540B" w14:textId="66861DE8" w:rsidR="00A23823" w:rsidDel="00774452" w:rsidRDefault="000128E6">
      <w:pPr>
        <w:numPr>
          <w:ilvl w:val="0"/>
          <w:numId w:val="4"/>
        </w:numPr>
        <w:rPr>
          <w:del w:id="245" w:author="Jacob Cram" w:date="2021-02-22T15:22:00Z"/>
        </w:rPr>
      </w:pPr>
      <w:del w:id="246" w:author="Jacob Cram" w:date="2021-02-22T15:22:00Z">
        <w:r w:rsidDel="00774452">
          <w:delText xml:space="preserve">The UVP can not accuratly detect particles particles smaller than </w:delText>
        </w:r>
      </w:del>
      <m:oMath>
        <m:r>
          <w:del w:id="247" w:author="Jacob Cram" w:date="2021-02-22T15:22:00Z">
            <w:rPr>
              <w:rFonts w:ascii="Cambria Math" w:hAnsi="Cambria Math"/>
            </w:rPr>
            <m:t>100μm</m:t>
          </w:del>
        </m:r>
      </m:oMath>
      <w:del w:id="248" w:author="Jacob Cram" w:date="2021-02-22T15:22:00Z">
        <w:r w:rsidDel="00774452">
          <w:delText>, and undersamples large particles. Large particles could in fact, as Weber and Bianchi suggest, break down slowly, but we may not have detected these patterns due to undersampling.</w:delText>
        </w:r>
      </w:del>
    </w:p>
    <w:p w14:paraId="7063CB26" w14:textId="36C35055" w:rsidR="00A23823" w:rsidDel="00774452" w:rsidRDefault="000128E6">
      <w:pPr>
        <w:numPr>
          <w:ilvl w:val="0"/>
          <w:numId w:val="4"/>
        </w:numPr>
        <w:rPr>
          <w:del w:id="249" w:author="Jacob Cram" w:date="2021-02-22T15:22:00Z"/>
        </w:rPr>
      </w:pPr>
      <w:del w:id="250" w:author="Jacob Cram" w:date="2021-02-22T15:22:00Z">
        <w:r w:rsidDel="00774452">
          <w:delText>Our disaggregation model makes many assumptions. We contend that disaggregation is a likely scenario, but not the only one.</w:delText>
        </w:r>
      </w:del>
    </w:p>
    <w:p w14:paraId="3F755541" w14:textId="3A01A9B1" w:rsidR="00A23823" w:rsidDel="00774452" w:rsidRDefault="000128E6">
      <w:pPr>
        <w:numPr>
          <w:ilvl w:val="0"/>
          <w:numId w:val="4"/>
        </w:numPr>
        <w:rPr>
          <w:del w:id="251" w:author="Jacob Cram" w:date="2021-02-22T15:22:00Z"/>
        </w:rPr>
      </w:pPr>
      <w:del w:id="252" w:author="Jacob Cram" w:date="2021-02-22T15:22:00Z">
        <w:r w:rsidDel="00774452">
          <w:delText>The disaggregation model currently requires some optimization of the reminerilizaiton parameter to properly account for observed flux removal by disaggregation. In principal we should be able to calculate our reminerilization parameter directly without optimization.</w:delText>
        </w:r>
      </w:del>
    </w:p>
    <w:p w14:paraId="13548771" w14:textId="36F7DD7F" w:rsidR="00A23823" w:rsidDel="00774452" w:rsidRDefault="000128E6">
      <w:pPr>
        <w:numPr>
          <w:ilvl w:val="0"/>
          <w:numId w:val="4"/>
        </w:numPr>
        <w:rPr>
          <w:del w:id="253" w:author="Jacob Cram" w:date="2021-02-22T15:22:00Z"/>
        </w:rPr>
      </w:pPr>
      <w:del w:id="254" w:author="Jacob Cram" w:date="2021-02-22T15:22:00Z">
        <w:r w:rsidDel="00774452">
          <w:delText>Currents may play a role in transporting particles into our envonrments horizontally – it is generally thought that advection can be ignored in environments like this one where flus is faster than the rate at which water advects in from different environments. However if some particles are neutrally bouyant or otherwise very slowly sinking, it may be relevant to look at how particles may be moving horizontally.</w:delText>
        </w:r>
      </w:del>
    </w:p>
    <w:p w14:paraId="2CDCB1F3" w14:textId="13E1E55C" w:rsidR="00A23823" w:rsidRDefault="000128E6">
      <w:pPr>
        <w:pStyle w:val="Heading2"/>
      </w:pPr>
      <w:bookmarkStart w:id="255" w:name="opportunites-for-future-directions"/>
      <w:del w:id="256" w:author="Jacob Cram" w:date="2021-02-22T15:22:00Z">
        <w:r w:rsidDel="00774452">
          <w:delText>Opportunites</w:delText>
        </w:r>
      </w:del>
      <w:ins w:id="257" w:author="Jacob Cram" w:date="2021-02-22T15:22:00Z">
        <w:r w:rsidR="00774452">
          <w:t>Opportunities</w:t>
        </w:r>
      </w:ins>
      <w:r>
        <w:t xml:space="preserve"> for future directions</w:t>
      </w:r>
      <w:bookmarkEnd w:id="255"/>
    </w:p>
    <w:p w14:paraId="29A37E16" w14:textId="23EB6C3B" w:rsidR="00A23823" w:rsidRDefault="000128E6">
      <w:r>
        <w:t xml:space="preserve">Our model can produce particle remineralization rate </w:t>
      </w:r>
      <w:del w:id="258" w:author="Jacob Cram" w:date="2021-02-22T17:06:00Z">
        <w:r w:rsidDel="004A3DB7">
          <w:delText>estemates</w:delText>
        </w:r>
      </w:del>
      <w:ins w:id="259" w:author="Jacob Cram" w:date="2021-02-22T17:06:00Z">
        <w:r w:rsidR="004A3DB7">
          <w:t>estimates</w:t>
        </w:r>
      </w:ins>
      <w:r>
        <w:t xml:space="preserve"> and </w:t>
      </w:r>
      <w:ins w:id="260" w:author="Jacob Cram" w:date="2021-02-22T15:23:00Z">
        <w:r w:rsidR="00774452">
          <w:t xml:space="preserve">show </w:t>
        </w:r>
      </w:ins>
      <w:r>
        <w:t xml:space="preserve">how </w:t>
      </w:r>
      <w:del w:id="261" w:author="Jacob Cram" w:date="2021-02-22T15:23:00Z">
        <w:r w:rsidDel="00774452">
          <w:delText xml:space="preserve">that </w:delText>
        </w:r>
      </w:del>
      <w:ins w:id="262" w:author="Jacob Cram" w:date="2021-02-22T15:23:00Z">
        <w:r w:rsidR="00774452">
          <w:t>this rate</w:t>
        </w:r>
        <w:r w:rsidR="00774452">
          <w:t xml:space="preserve"> </w:t>
        </w:r>
      </w:ins>
      <w:r>
        <w:t>changes throughout the water column. We did not include those</w:t>
      </w:r>
      <w:ins w:id="263" w:author="Jacob Cram" w:date="2021-02-22T15:23:00Z">
        <w:r w:rsidR="00774452">
          <w:t xml:space="preserve"> estimates</w:t>
        </w:r>
      </w:ins>
      <w:r>
        <w:t xml:space="preserve"> in this </w:t>
      </w:r>
      <w:del w:id="264" w:author="Jacob Cram" w:date="2021-02-22T15:23:00Z">
        <w:r w:rsidDel="00774452">
          <w:delText>analysis</w:delText>
        </w:r>
      </w:del>
      <w:ins w:id="265" w:author="Jacob Cram" w:date="2021-02-22T15:23:00Z">
        <w:r w:rsidR="00774452">
          <w:t>manuscript</w:t>
        </w:r>
      </w:ins>
      <w:r>
        <w:t xml:space="preserve">, because </w:t>
      </w:r>
      <w:del w:id="266" w:author="Jacob Cram" w:date="2021-02-22T15:23:00Z">
        <w:r w:rsidDel="00774452">
          <w:delText>those estemates</w:delText>
        </w:r>
      </w:del>
      <w:ins w:id="267" w:author="Jacob Cram" w:date="2021-02-22T15:23:00Z">
        <w:r w:rsidR="00774452">
          <w:t>the</w:t>
        </w:r>
      </w:ins>
      <w:r>
        <w:t xml:space="preserve"> </w:t>
      </w:r>
      <w:del w:id="268" w:author="Jacob Cram" w:date="2021-02-22T15:23:00Z">
        <w:r w:rsidDel="00774452">
          <w:delText xml:space="preserve">rates </w:delText>
        </w:r>
      </w:del>
      <w:ins w:id="269" w:author="Jacob Cram" w:date="2021-02-22T15:23:00Z">
        <w:r w:rsidR="00774452">
          <w:t>estimates</w:t>
        </w:r>
        <w:r w:rsidR="00774452">
          <w:t xml:space="preserve"> </w:t>
        </w:r>
      </w:ins>
      <w:del w:id="270" w:author="Jacob Cram" w:date="2021-02-22T15:23:00Z">
        <w:r w:rsidDel="00774452">
          <w:delText>appear to be</w:delText>
        </w:r>
      </w:del>
      <w:ins w:id="271" w:author="Jacob Cram" w:date="2021-02-22T15:23:00Z">
        <w:r w:rsidR="00774452">
          <w:t>are</w:t>
        </w:r>
      </w:ins>
      <w:r>
        <w:t xml:space="preserve"> influenced by active transport in the</w:t>
      </w:r>
      <w:ins w:id="272" w:author="Jacob Cram" w:date="2021-02-22T15:24:00Z">
        <w:r w:rsidR="00774452">
          <w:t xml:space="preserve"> Diel Vertical Migration region</w:t>
        </w:r>
      </w:ins>
      <w:r>
        <w:t xml:space="preserve"> </w:t>
      </w:r>
      <w:ins w:id="273" w:author="Jacob Cram" w:date="2021-02-22T15:24:00Z">
        <w:r w:rsidR="00774452">
          <w:t>(</w:t>
        </w:r>
      </w:ins>
      <w:r>
        <w:t>DVM</w:t>
      </w:r>
      <w:ins w:id="274" w:author="Jacob Cram" w:date="2021-02-22T15:24:00Z">
        <w:r w:rsidR="00774452">
          <w:t>)</w:t>
        </w:r>
      </w:ins>
      <w:del w:id="275" w:author="Jacob Cram" w:date="2021-02-22T15:24:00Z">
        <w:r w:rsidDel="00774452">
          <w:delText xml:space="preserve"> region</w:delText>
        </w:r>
      </w:del>
      <w:r>
        <w:t>. However, with some correcting</w:t>
      </w:r>
      <w:ins w:id="276" w:author="Jacob Cram" w:date="2021-02-22T15:23:00Z">
        <w:r w:rsidR="00774452">
          <w:t>, or focusing on the r</w:t>
        </w:r>
      </w:ins>
      <w:ins w:id="277" w:author="Jacob Cram" w:date="2021-02-22T15:24:00Z">
        <w:r w:rsidR="00774452">
          <w:t>egion below the DVM</w:t>
        </w:r>
      </w:ins>
      <w:r>
        <w:t>, it may be possible to estemate particle remineralization rates in OMZs from UVP measurments, and possibly compare these to variations in temperature and oxygen concentration, which we have previously suggested to influence particle remineralization rates (Cram et al. 2018).</w:t>
      </w:r>
    </w:p>
    <w:p w14:paraId="0028DE6C" w14:textId="77777777" w:rsidR="00A23823" w:rsidRDefault="000128E6">
      <w:r>
        <w:t>We have only done these calculations at one station. We focused on one station in order to quantify within and between day variabiliy, and found this variability to be present, but low. Thus, it is now possible, if more OMZ measurments were to be collected by UVP elsewhere in the ETNP or other OMZ regions, to use our model to determine Weber and Bianchi’s (Weber and Bianchi 2020) Model 1, that particles of all sizes break down more slowly in OMZs, applies elsewhere.</w:t>
      </w:r>
    </w:p>
    <w:p w14:paraId="3AE99333" w14:textId="77777777" w:rsidR="00A23823" w:rsidRDefault="000128E6">
      <w:r>
        <w:t>Similarly, a clear next step is to apply our disaggregation model to other ocean regions. Indeed data are already collected by other groups (Guidi et al. 2008; Kiko et al. 2017, 2020). temporal variability only has a smallish role in stuff, it may be reasonable to explore disaggregation like processes without the time-series in other environements, such as globally.</w:t>
      </w:r>
    </w:p>
    <w:p w14:paraId="2DC0EDB0" w14:textId="77777777" w:rsidR="00A23823" w:rsidRDefault="000128E6">
      <w:pPr>
        <w:pStyle w:val="Heading1"/>
      </w:pPr>
      <w:bookmarkStart w:id="278" w:name="conclusions"/>
      <w:r>
        <w:lastRenderedPageBreak/>
        <w:t>Conclusions</w:t>
      </w:r>
      <w:bookmarkEnd w:id="278"/>
    </w:p>
    <w:p w14:paraId="5D6B38DA" w14:textId="25E5758D" w:rsidR="00A23823" w:rsidRDefault="000128E6">
      <w:del w:id="279" w:author="Jacob Cram" w:date="2021-02-22T16:05:00Z">
        <w:r w:rsidDel="00834315">
          <w:delText>We suggest that while p</w:delText>
        </w:r>
      </w:del>
      <w:ins w:id="280" w:author="Jacob Cram" w:date="2021-02-22T16:05:00Z">
        <w:r w:rsidR="00834315">
          <w:t>P</w:t>
        </w:r>
      </w:ins>
      <w:r>
        <w:t>articles</w:t>
      </w:r>
      <w:ins w:id="281" w:author="Jacob Cram" w:date="2021-02-22T16:05:00Z">
        <w:r w:rsidR="00834315">
          <w:t xml:space="preserve"> of all sizes</w:t>
        </w:r>
      </w:ins>
      <w:r>
        <w:t xml:space="preserve"> appear to remineralize more slowly </w:t>
      </w:r>
      <w:del w:id="282" w:author="Jacob Cram" w:date="2021-02-22T16:05:00Z">
        <w:r w:rsidDel="00834315">
          <w:delText>at this site</w:delText>
        </w:r>
      </w:del>
      <w:ins w:id="283" w:author="Jacob Cram" w:date="2021-02-22T16:05:00Z">
        <w:r w:rsidR="00834315">
          <w:t xml:space="preserve">at this OMZ site than in </w:t>
        </w:r>
        <w:proofErr w:type="spellStart"/>
        <w:r w:rsidR="00834315">
          <w:t>oxic</w:t>
        </w:r>
        <w:proofErr w:type="spellEnd"/>
        <w:r w:rsidR="00834315">
          <w:t xml:space="preserve"> ones</w:t>
        </w:r>
      </w:ins>
      <w:del w:id="284" w:author="Jacob Cram" w:date="2021-02-22T16:06:00Z">
        <w:r w:rsidDel="00834315">
          <w:delText>, and that this is true of all sizes of particles not just large ones</w:delText>
        </w:r>
      </w:del>
      <w:r>
        <w:t>. Furthermore, it appears that diel migratory organisms both disaggregate particles and transport carbon throughout the top 500m of the water column. Day to day and within day variability in organic mater transport was evient, though overall patterns in particle size, flux and disaggregation appeared to be consistant over the course of the time-series.</w:t>
      </w:r>
    </w:p>
    <w:p w14:paraId="7570DAB5" w14:textId="77777777" w:rsidR="00A23823" w:rsidRDefault="000128E6">
      <w:pPr>
        <w:pStyle w:val="Heading1"/>
      </w:pPr>
      <w:bookmarkStart w:id="285" w:name="figures"/>
      <w:r>
        <w:t>Figures</w:t>
      </w:r>
      <w:bookmarkEnd w:id="285"/>
    </w:p>
    <w:p w14:paraId="058357F4" w14:textId="77777777" w:rsidR="00A23823" w:rsidRDefault="000128E6">
      <w:r>
        <w:rPr>
          <w:noProof/>
        </w:rPr>
        <w:drawing>
          <wp:inline distT="0" distB="0" distL="0" distR="0" wp14:anchorId="352143A0" wp14:editId="582C20EC">
            <wp:extent cx="5943600" cy="475488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CombinedP2Info.png"/>
                    <pic:cNvPicPr>
                      <a:picLocks noChangeAspect="1" noChangeArrowheads="1"/>
                    </pic:cNvPicPr>
                  </pic:nvPicPr>
                  <pic:blipFill>
                    <a:blip r:embed="rId11"/>
                    <a:stretch>
                      <a:fillRect/>
                    </a:stretch>
                  </pic:blipFill>
                  <pic:spPr bwMode="auto">
                    <a:xfrm>
                      <a:off x="0" y="0"/>
                      <a:ext cx="5943600" cy="4754880"/>
                    </a:xfrm>
                    <a:prstGeom prst="rect">
                      <a:avLst/>
                    </a:prstGeom>
                    <a:noFill/>
                    <a:ln w="9525">
                      <a:noFill/>
                      <a:headEnd/>
                      <a:tailEnd/>
                    </a:ln>
                  </pic:spPr>
                </pic:pic>
              </a:graphicData>
            </a:graphic>
          </wp:inline>
        </w:drawing>
      </w:r>
    </w:p>
    <w:p w14:paraId="1AD1EB68" w14:textId="77777777" w:rsidR="00A23823" w:rsidRDefault="000128E6">
      <w:r>
        <w:t xml:space="preserve">Figure 1. Overview of the geography, physics and chemistry of ETNP station P2 </w:t>
      </w:r>
      <w:r>
        <w:rPr>
          <w:b/>
        </w:rPr>
        <w:t>(A)</w:t>
      </w:r>
      <w:r>
        <w:t xml:space="preserve"> Map of the ETNP Oxygen Minimum Zone and the location of station P2. Colors indicate chlorophyll concentrations at the surface, while the red outline signifies the region containing low oxygen. The red circle indicates the location of Station P2. (B-D) Oceanographic parameters collected from a cast at 2017-01-13 12:15 CST (local time). All profiles contain a plot of oxygen concentrations. When available, the thin horizontal green line shows the location of the base of the photic zone (160m), while the horizontal blue line shows the base of the oxycline. Figures B and D also show density (Dashed Gray Line). (B) highlights temperature and salinity. (C) fluorescence, focusing on the top 300m of the water column, and (D) beam attenuation.</w:t>
      </w:r>
    </w:p>
    <w:p w14:paraId="0240BE5D" w14:textId="77777777" w:rsidR="00A23823" w:rsidRDefault="000128E6">
      <w:r>
        <w:rPr>
          <w:noProof/>
        </w:rPr>
        <w:lastRenderedPageBreak/>
        <w:drawing>
          <wp:inline distT="0" distB="0" distL="0" distR="0" wp14:anchorId="2FF7E8BC" wp14:editId="54A83675">
            <wp:extent cx="5943600" cy="366888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stationP2_EK60_18kOnly.png"/>
                    <pic:cNvPicPr>
                      <a:picLocks noChangeAspect="1" noChangeArrowheads="1"/>
                    </pic:cNvPicPr>
                  </pic:nvPicPr>
                  <pic:blipFill>
                    <a:blip r:embed="rId12"/>
                    <a:stretch>
                      <a:fillRect/>
                    </a:stretch>
                  </pic:blipFill>
                  <pic:spPr bwMode="auto">
                    <a:xfrm>
                      <a:off x="0" y="0"/>
                      <a:ext cx="5943600" cy="3668888"/>
                    </a:xfrm>
                    <a:prstGeom prst="rect">
                      <a:avLst/>
                    </a:prstGeom>
                    <a:noFill/>
                    <a:ln w="9525">
                      <a:noFill/>
                      <a:headEnd/>
                      <a:tailEnd/>
                    </a:ln>
                  </pic:spPr>
                </pic:pic>
              </a:graphicData>
            </a:graphic>
          </wp:inline>
        </w:drawing>
      </w:r>
    </w:p>
    <w:p w14:paraId="08D3B780" w14:textId="77777777" w:rsidR="00A23823" w:rsidRDefault="000128E6">
      <w:r>
        <w:t xml:space="preserve">Figure 2. Acoustic data, measured by EK60, measured over the course of the experiment. Shown are data from the 18000 Hz frequency band, which have highest depth penetration, but which appear to co-occur with data from other frequency bands (see Figure SX). Values are in return signal intensity and have not been normalized to observed biomass. Several interesting patterns can be seen. </w:t>
      </w:r>
      <w:r>
        <w:rPr>
          <w:b/>
        </w:rPr>
        <w:t>A.</w:t>
      </w:r>
      <w:r>
        <w:t xml:space="preserve"> Two bands of organisms can be seen leaving the surface at dawn, spending the day between 250 and 500m and returning to the surface at dusk. </w:t>
      </w:r>
      <w:r>
        <w:rPr>
          <w:b/>
        </w:rPr>
        <w:t>B.</w:t>
      </w:r>
      <w:r>
        <w:t xml:space="preserve"> Another group of nocturnally migrating organisms can be seen leaving the surface at dusk, spending the night near 250m and returning at dawn. </w:t>
      </w:r>
      <w:r>
        <w:rPr>
          <w:b/>
        </w:rPr>
        <w:t>C.</w:t>
      </w:r>
      <w:r>
        <w:t xml:space="preserve"> Some organisms appear at the base of the photic zone, during some, but not all mid days, and then disappear in the evening. </w:t>
      </w:r>
      <w:r>
        <w:rPr>
          <w:b/>
        </w:rPr>
        <w:t>D.</w:t>
      </w:r>
      <w:r>
        <w:t xml:space="preserve"> A group of very deep migrating organisms appears to leave the surface with the diel migrators and pass all the way through the OMZ and out of the EK60’s field of view. It returns at dusk. </w:t>
      </w:r>
      <w:r>
        <w:rPr>
          <w:b/>
        </w:rPr>
        <w:t>E.</w:t>
      </w:r>
      <w:r>
        <w:t xml:space="preserve"> Swarms of organisms appear between 500 and 1000m disappearing later in the day. Swarms appear in the deepest layers at night and appear progressively shallower as the day progresses.</w:t>
      </w:r>
    </w:p>
    <w:p w14:paraId="3D336871" w14:textId="77777777" w:rsidR="00A23823" w:rsidRDefault="000128E6">
      <w:r>
        <w:rPr>
          <w:noProof/>
        </w:rPr>
        <w:lastRenderedPageBreak/>
        <w:drawing>
          <wp:inline distT="0" distB="0" distL="0" distR="0" wp14:anchorId="543E0F41" wp14:editId="6BDC07E7">
            <wp:extent cx="5483341" cy="33823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ttedFlux.png"/>
                    <pic:cNvPicPr>
                      <a:picLocks noChangeAspect="1" noChangeArrowheads="1"/>
                    </pic:cNvPicPr>
                  </pic:nvPicPr>
                  <pic:blipFill>
                    <a:blip r:embed="rId13"/>
                    <a:stretch>
                      <a:fillRect/>
                    </a:stretch>
                  </pic:blipFill>
                  <pic:spPr bwMode="auto">
                    <a:xfrm>
                      <a:off x="0" y="0"/>
                      <a:ext cx="5483341" cy="3382362"/>
                    </a:xfrm>
                    <a:prstGeom prst="rect">
                      <a:avLst/>
                    </a:prstGeom>
                    <a:noFill/>
                    <a:ln w="9525">
                      <a:noFill/>
                      <a:headEnd/>
                      <a:tailEnd/>
                    </a:ln>
                  </pic:spPr>
                </pic:pic>
              </a:graphicData>
            </a:graphic>
          </wp:inline>
        </w:drawing>
      </w:r>
    </w:p>
    <w:p w14:paraId="783A97B2" w14:textId="77777777" w:rsidR="00A23823" w:rsidRDefault="000128E6">
      <w:r>
        <w:t>Figure 3. Particle flux, measured from sinking traps large symbols. Data from the “plus particles” and “top collector” samples from both cone and net traps were collated to generate these data. Trap types are shown by the shape and color of the large points. Superimposed are binned estimates of particle flux generated by fitting the sum of particle numbers all four profiles, binned as in Figure X, to the trap observed flux. The four points enclosed by the rectangle are unusually low compared to other traps collected at the same depth, and were therefore excluded from the fit. {Convert UVP points to a line, maybe leave points where the traps ares}</w:t>
      </w:r>
    </w:p>
    <w:p w14:paraId="7ADA84B7" w14:textId="77777777" w:rsidR="00A23823" w:rsidRDefault="000128E6">
      <w:r>
        <w:rPr>
          <w:noProof/>
        </w:rPr>
        <w:lastRenderedPageBreak/>
        <w:drawing>
          <wp:inline distT="0" distB="0" distL="0" distR="0" wp14:anchorId="73281A35" wp14:editId="648255AB">
            <wp:extent cx="4587290" cy="825712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luxDeepDive.png"/>
                    <pic:cNvPicPr>
                      <a:picLocks noChangeAspect="1" noChangeArrowheads="1"/>
                    </pic:cNvPicPr>
                  </pic:nvPicPr>
                  <pic:blipFill>
                    <a:blip r:embed="rId14"/>
                    <a:stretch>
                      <a:fillRect/>
                    </a:stretch>
                  </pic:blipFill>
                  <pic:spPr bwMode="auto">
                    <a:xfrm>
                      <a:off x="0" y="0"/>
                      <a:ext cx="4587290" cy="8257123"/>
                    </a:xfrm>
                    <a:prstGeom prst="rect">
                      <a:avLst/>
                    </a:prstGeom>
                    <a:noFill/>
                    <a:ln w="9525">
                      <a:noFill/>
                      <a:headEnd/>
                      <a:tailEnd/>
                    </a:ln>
                  </pic:spPr>
                </pic:pic>
              </a:graphicData>
            </a:graphic>
          </wp:inline>
        </w:drawing>
      </w:r>
    </w:p>
    <w:p w14:paraId="2C2266D4" w14:textId="77777777" w:rsidR="00A23823" w:rsidRDefault="000128E6">
      <w:r>
        <w:lastRenderedPageBreak/>
        <w:t xml:space="preserve">Figure 4. Within and between day variability in UVP predicted particle flux at ETNP station P2. Profiles are compared against P16 station 100, a non OMZ station at similar latitude in the tropical pacific. All profiles are depth binned with higher resolution towards the surface (methods). </w:t>
      </w:r>
      <w:r>
        <w:rPr>
          <w:b/>
        </w:rPr>
        <w:t>(A)</w:t>
      </w:r>
      <w:r>
        <w:t xml:space="preserve"> Flux profiles in the top 1000m of the water column. </w:t>
      </w:r>
      <w:r>
        <w:rPr>
          <w:b/>
        </w:rPr>
        <w:t>(B)</w:t>
      </w:r>
      <w:r>
        <w:t xml:space="preserve"> A more detailed depiction of the area enclosed by the rectangle in </w:t>
      </w:r>
      <w:r>
        <w:rPr>
          <w:b/>
        </w:rPr>
        <w:t>A</w:t>
      </w:r>
      <w:r>
        <w:t xml:space="preserve">. </w:t>
      </w:r>
      <w:r>
        <w:rPr>
          <w:b/>
        </w:rPr>
        <w:t>(C)</w:t>
      </w:r>
      <w:r>
        <w:t xml:space="preserve"> The rate of change of flux, divided by the rate in change in depth. We show the fifth root of these values in order to highlight differences between values close to zero.</w:t>
      </w:r>
    </w:p>
    <w:p w14:paraId="3ECFA0B7" w14:textId="77777777" w:rsidR="00A23823" w:rsidRDefault="000128E6">
      <w:r>
        <w:rPr>
          <w:noProof/>
        </w:rPr>
        <w:drawing>
          <wp:inline distT="0" distB="0" distL="0" distR="0" wp14:anchorId="771D690B" wp14:editId="3E53C8BA">
            <wp:extent cx="5943600" cy="445769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WBModelValidation.png"/>
                    <pic:cNvPicPr>
                      <a:picLocks noChangeAspect="1" noChangeArrowheads="1"/>
                    </pic:cNvPicPr>
                  </pic:nvPicPr>
                  <pic:blipFill>
                    <a:blip r:embed="rId15"/>
                    <a:stretch>
                      <a:fillRect/>
                    </a:stretch>
                  </pic:blipFill>
                  <pic:spPr bwMode="auto">
                    <a:xfrm>
                      <a:off x="0" y="0"/>
                      <a:ext cx="5943600" cy="4457699"/>
                    </a:xfrm>
                    <a:prstGeom prst="rect">
                      <a:avLst/>
                    </a:prstGeom>
                    <a:noFill/>
                    <a:ln w="9525">
                      <a:noFill/>
                      <a:headEnd/>
                      <a:tailEnd/>
                    </a:ln>
                  </pic:spPr>
                </pic:pic>
              </a:graphicData>
            </a:graphic>
          </wp:inline>
        </w:drawing>
      </w:r>
    </w:p>
    <w:p w14:paraId="3E55742F" w14:textId="77777777" w:rsidR="00A23823" w:rsidRDefault="000128E6">
      <w:r>
        <w:t xml:space="preserve">Figure 5. </w:t>
      </w:r>
      <w:r>
        <w:rPr>
          <w:b/>
        </w:rPr>
        <w:t>(A)</w:t>
      </w:r>
      <w:r>
        <w:t xml:space="preserve"> GAM smoothed bin-size and volume particle numbers at each particle size class. </w:t>
      </w:r>
      <w:r>
        <w:rPr>
          <w:b/>
        </w:rPr>
        <w:t>(B)</w:t>
      </w:r>
      <w:r>
        <w:t xml:space="preserve"> Particle size distributions. And estimated biomass of </w:t>
      </w:r>
      <w:r>
        <w:rPr>
          <w:b/>
        </w:rPr>
        <w:t>(C)</w:t>
      </w:r>
      <w:r>
        <w:t xml:space="preserve"> Small and </w:t>
      </w:r>
      <w:r>
        <w:rPr>
          <w:b/>
        </w:rPr>
        <w:t>(D)</w:t>
      </w:r>
      <w:r>
        <w:t xml:space="preserve"> Large particles.</w:t>
      </w:r>
    </w:p>
    <w:p w14:paraId="6F56F188" w14:textId="77777777" w:rsidR="00A23823" w:rsidRDefault="000128E6">
      <w:r>
        <w:rPr>
          <w:noProof/>
        </w:rPr>
        <w:lastRenderedPageBreak/>
        <w:drawing>
          <wp:inline distT="0" distB="0" distL="0" distR="0" wp14:anchorId="2F48599E" wp14:editId="05A2D845">
            <wp:extent cx="5501690" cy="366983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FluxSizeShift.png"/>
                    <pic:cNvPicPr>
                      <a:picLocks noChangeAspect="1" noChangeArrowheads="1"/>
                    </pic:cNvPicPr>
                  </pic:nvPicPr>
                  <pic:blipFill>
                    <a:blip r:embed="rId16"/>
                    <a:stretch>
                      <a:fillRect/>
                    </a:stretch>
                  </pic:blipFill>
                  <pic:spPr bwMode="auto">
                    <a:xfrm>
                      <a:off x="0" y="0"/>
                      <a:ext cx="5501690" cy="3669832"/>
                    </a:xfrm>
                    <a:prstGeom prst="rect">
                      <a:avLst/>
                    </a:prstGeom>
                    <a:noFill/>
                    <a:ln w="9525">
                      <a:noFill/>
                      <a:headEnd/>
                      <a:tailEnd/>
                    </a:ln>
                  </pic:spPr>
                </pic:pic>
              </a:graphicData>
            </a:graphic>
          </wp:inline>
        </w:drawing>
      </w:r>
      <w:r>
        <w:t xml:space="preserve"> Figure 9. Quantification of non remineralization and sinking like processes. Points indicate the difference between the observed small particle flux, and the flux that would be estimated if particles from the size distribution in the depth bin above remineralized and sank only following the PRiSM model. Values are normalized to the change in depth. Thus values are </w:t>
      </w:r>
      <m:oMath>
        <m:r>
          <w:rPr>
            <w:rFonts w:ascii="Cambria Math" w:hAnsi="Cambria Math"/>
          </w:rPr>
          <m:t>μ</m:t>
        </m:r>
      </m:oMath>
      <w:r>
        <w:t>mol Carbon/m3/day {change to “Deviation from Model”, keep units}</w:t>
      </w:r>
    </w:p>
    <w:p w14:paraId="757CF307" w14:textId="77777777" w:rsidR="00A23823" w:rsidRDefault="000128E6">
      <w:pPr>
        <w:pStyle w:val="Heading1"/>
      </w:pPr>
      <w:bookmarkStart w:id="286" w:name="supplemental-figs"/>
      <w:r>
        <w:t>Supplemental Figs</w:t>
      </w:r>
      <w:bookmarkEnd w:id="286"/>
    </w:p>
    <w:p w14:paraId="558440DD" w14:textId="77777777" w:rsidR="00A23823" w:rsidRDefault="000128E6">
      <w:r>
        <w:t>[move to supplement]</w:t>
      </w:r>
    </w:p>
    <w:p w14:paraId="4DB938B9" w14:textId="77777777" w:rsidR="00A23823" w:rsidRDefault="000128E6">
      <w:r>
        <w:rPr>
          <w:noProof/>
        </w:rPr>
        <w:lastRenderedPageBreak/>
        <w:drawing>
          <wp:inline distT="0" distB="0" distL="0" distR="0" wp14:anchorId="534F88AF" wp14:editId="2D3B9591">
            <wp:extent cx="5943600" cy="475488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CombinedP16S100Info.png"/>
                    <pic:cNvPicPr>
                      <a:picLocks noChangeAspect="1" noChangeArrowheads="1"/>
                    </pic:cNvPicPr>
                  </pic:nvPicPr>
                  <pic:blipFill>
                    <a:blip r:embed="rId17"/>
                    <a:stretch>
                      <a:fillRect/>
                    </a:stretch>
                  </pic:blipFill>
                  <pic:spPr bwMode="auto">
                    <a:xfrm>
                      <a:off x="0" y="0"/>
                      <a:ext cx="5943600" cy="4754880"/>
                    </a:xfrm>
                    <a:prstGeom prst="rect">
                      <a:avLst/>
                    </a:prstGeom>
                    <a:noFill/>
                    <a:ln w="9525">
                      <a:noFill/>
                      <a:headEnd/>
                      <a:tailEnd/>
                    </a:ln>
                  </pic:spPr>
                </pic:pic>
              </a:graphicData>
            </a:graphic>
          </wp:inline>
        </w:drawing>
      </w:r>
    </w:p>
    <w:p w14:paraId="55C1F443" w14:textId="77777777" w:rsidR="00A23823" w:rsidRDefault="000128E6">
      <w:r>
        <w:t xml:space="preserve">Figure S1.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 </w:t>
      </w:r>
      <w:r>
        <w:rPr>
          <w:b/>
        </w:rPr>
        <w:t>A</w:t>
      </w:r>
      <w:r>
        <w:t xml:space="preserve"> Oxygen, and fluorescence. Because the fluorometer was broken on this cruise, fluorescence data were pulled from world ocean atlas. </w:t>
      </w:r>
      <w:r>
        <w:rPr>
          <w:b/>
        </w:rPr>
        <w:t>B</w:t>
      </w:r>
      <w:r>
        <w:t xml:space="preserve"> Oxygen temperature and salinity. </w:t>
      </w:r>
      <w:r>
        <w:rPr>
          <w:b/>
        </w:rPr>
        <w:t>(C)</w:t>
      </w:r>
      <w:r>
        <w:t xml:space="preserve"> Beam attenuation and density, calculated from the salinity temperature and pressure data.</w:t>
      </w:r>
    </w:p>
    <w:p w14:paraId="0CC48D21" w14:textId="77777777" w:rsidR="00A23823" w:rsidRDefault="000128E6">
      <w:r>
        <w:rPr>
          <w:noProof/>
        </w:rPr>
        <w:lastRenderedPageBreak/>
        <w:drawing>
          <wp:inline distT="0" distB="0" distL="0" distR="0" wp14:anchorId="61E5960B" wp14:editId="3FBA10F1">
            <wp:extent cx="5943600" cy="14858999"/>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stationP2_EK60_go7.png"/>
                    <pic:cNvPicPr>
                      <a:picLocks noChangeAspect="1" noChangeArrowheads="1"/>
                    </pic:cNvPicPr>
                  </pic:nvPicPr>
                  <pic:blipFill>
                    <a:blip r:embed="rId18"/>
                    <a:stretch>
                      <a:fillRect/>
                    </a:stretch>
                  </pic:blipFill>
                  <pic:spPr bwMode="auto">
                    <a:xfrm>
                      <a:off x="0" y="0"/>
                      <a:ext cx="5943600" cy="14858999"/>
                    </a:xfrm>
                    <a:prstGeom prst="rect">
                      <a:avLst/>
                    </a:prstGeom>
                    <a:noFill/>
                    <a:ln w="9525">
                      <a:noFill/>
                      <a:headEnd/>
                      <a:tailEnd/>
                    </a:ln>
                  </pic:spPr>
                </pic:pic>
              </a:graphicData>
            </a:graphic>
          </wp:inline>
        </w:drawing>
      </w:r>
    </w:p>
    <w:p w14:paraId="6B66D5D8" w14:textId="77777777" w:rsidR="00A23823" w:rsidRDefault="000128E6">
      <w:r>
        <w:lastRenderedPageBreak/>
        <w:t>Figure S2. Acoustic data, measured by EK60, measured over the course of the experiment. Shown are data from the all frequency bands. Values are in return signal intensity and have not been normalized to observed biomass.</w:t>
      </w:r>
    </w:p>
    <w:p w14:paraId="6326BBC6" w14:textId="77777777" w:rsidR="00A23823" w:rsidRDefault="000128E6">
      <w:r>
        <w:rPr>
          <w:noProof/>
        </w:rPr>
        <w:drawing>
          <wp:inline distT="0" distB="0" distL="0" distR="0" wp14:anchorId="6028CB6F" wp14:editId="18115205">
            <wp:extent cx="5943600" cy="3671163"/>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AllParticleSizes.png"/>
                    <pic:cNvPicPr>
                      <a:picLocks noChangeAspect="1" noChangeArrowheads="1"/>
                    </pic:cNvPicPr>
                  </pic:nvPicPr>
                  <pic:blipFill>
                    <a:blip r:embed="rId19"/>
                    <a:stretch>
                      <a:fillRect/>
                    </a:stretch>
                  </pic:blipFill>
                  <pic:spPr bwMode="auto">
                    <a:xfrm>
                      <a:off x="0" y="0"/>
                      <a:ext cx="5943600" cy="3671163"/>
                    </a:xfrm>
                    <a:prstGeom prst="rect">
                      <a:avLst/>
                    </a:prstGeom>
                    <a:noFill/>
                    <a:ln w="9525">
                      <a:noFill/>
                      <a:headEnd/>
                      <a:tailEnd/>
                    </a:ln>
                  </pic:spPr>
                </pic:pic>
              </a:graphicData>
            </a:graphic>
          </wp:inline>
        </w:drawing>
      </w:r>
    </w:p>
    <w:p w14:paraId="5FFE81F4" w14:textId="77777777" w:rsidR="00A23823" w:rsidRDefault="000128E6">
      <w:r>
        <w:t xml:space="preserve">Figure S3. A profile of particle abundances at different sizes and depths. </w:t>
      </w:r>
      <w:r>
        <w:rPr>
          <w:b/>
        </w:rPr>
        <w:t>(A)</w:t>
      </w:r>
      <w:r>
        <w:t xml:space="preserve"> Numbers of observed particles and </w:t>
      </w:r>
      <w:r>
        <w:rPr>
          <w:b/>
        </w:rPr>
        <w:t>(B)</w:t>
      </w:r>
      <w:r>
        <w:t xml:space="preserve"> particle numbers normalized to volume sampled and particle size bin width. </w:t>
      </w:r>
      <w:r>
        <w:rPr>
          <w:b/>
        </w:rPr>
        <w:t>(C)</w:t>
      </w:r>
      <w:r>
        <w:t xml:space="preserve"> Smoothed and extrapolated particle abundances, based on a negative binomial GAM that predicts particle abundance form size and depth.</w:t>
      </w:r>
    </w:p>
    <w:p w14:paraId="41CC647A" w14:textId="77777777" w:rsidR="00A23823" w:rsidRDefault="000128E6">
      <w:r>
        <w:rPr>
          <w:noProof/>
        </w:rPr>
        <w:lastRenderedPageBreak/>
        <w:drawing>
          <wp:inline distT="0" distB="0" distL="0" distR="0" wp14:anchorId="6B84447C" wp14:editId="4C442B81">
            <wp:extent cx="5483341" cy="33823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ExamplePSD163m.png"/>
                    <pic:cNvPicPr>
                      <a:picLocks noChangeAspect="1" noChangeArrowheads="1"/>
                    </pic:cNvPicPr>
                  </pic:nvPicPr>
                  <pic:blipFill>
                    <a:blip r:embed="rId20"/>
                    <a:stretch>
                      <a:fillRect/>
                    </a:stretch>
                  </pic:blipFill>
                  <pic:spPr bwMode="auto">
                    <a:xfrm>
                      <a:off x="0" y="0"/>
                      <a:ext cx="5483341" cy="3382362"/>
                    </a:xfrm>
                    <a:prstGeom prst="rect">
                      <a:avLst/>
                    </a:prstGeom>
                    <a:noFill/>
                    <a:ln w="9525">
                      <a:noFill/>
                      <a:headEnd/>
                      <a:tailEnd/>
                    </a:ln>
                  </pic:spPr>
                </pic:pic>
              </a:graphicData>
            </a:graphic>
          </wp:inline>
        </w:drawing>
      </w:r>
    </w:p>
    <w:p w14:paraId="5937794E" w14:textId="77777777" w:rsidR="00A23823" w:rsidRDefault="000128E6">
      <w:r>
        <w:t xml:space="preserve">Figure S4. An example of observed particle size distribution spectra. These are depth binned data from between X and X m deep in the water column from the cast that occurred at </w:t>
      </w:r>
      <w:r>
        <w:rPr>
          <w:i/>
        </w:rPr>
        <w:t>DATETIME for stn_043</w:t>
      </w:r>
      <w:r>
        <w:t xml:space="preserve">. A total volume of XXX L of water are sampled herein. Points indicate </w:t>
      </w:r>
      <w:r>
        <w:rPr>
          <w:b/>
        </w:rPr>
        <w:t>(A)</w:t>
      </w:r>
      <w:r>
        <w:t xml:space="preserve"> total numbers of observed particles and </w:t>
      </w:r>
      <w:r>
        <w:rPr>
          <w:b/>
        </w:rPr>
        <w:t>(B)</w:t>
      </w:r>
      <w:r>
        <w:t xml:space="preserve"> particle numbers normalized to volume sampled and particle size bin width. The line indicates the predicted best fit line of the data. The line was fit on the bin and volume normalized data by a negative-binomial general linear model. The line in panel </w:t>
      </w:r>
      <w:r>
        <w:rPr>
          <w:b/>
        </w:rPr>
        <w:t>A</w:t>
      </w:r>
      <w:r>
        <w:t xml:space="preserve"> indicates predictions from this same model, re-scaled into absolute particle space.</w:t>
      </w:r>
    </w:p>
    <w:p w14:paraId="40358F23" w14:textId="77777777" w:rsidR="00A23823" w:rsidRDefault="000128E6">
      <w:r>
        <w:rPr>
          <w:noProof/>
        </w:rPr>
        <w:lastRenderedPageBreak/>
        <w:drawing>
          <wp:inline distT="0" distB="0" distL="0" distR="0" wp14:anchorId="6E45C169" wp14:editId="0519D947">
            <wp:extent cx="5943600" cy="3667889"/>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gures/ParticlesPSDMany.png"/>
                    <pic:cNvPicPr>
                      <a:picLocks noChangeAspect="1" noChangeArrowheads="1"/>
                    </pic:cNvPicPr>
                  </pic:nvPicPr>
                  <pic:blipFill>
                    <a:blip r:embed="rId21"/>
                    <a:stretch>
                      <a:fillRect/>
                    </a:stretch>
                  </pic:blipFill>
                  <pic:spPr bwMode="auto">
                    <a:xfrm>
                      <a:off x="0" y="0"/>
                      <a:ext cx="5943600" cy="3667889"/>
                    </a:xfrm>
                    <a:prstGeom prst="rect">
                      <a:avLst/>
                    </a:prstGeom>
                    <a:noFill/>
                    <a:ln w="9525">
                      <a:noFill/>
                      <a:headEnd/>
                      <a:tailEnd/>
                    </a:ln>
                  </pic:spPr>
                </pic:pic>
              </a:graphicData>
            </a:graphic>
          </wp:inline>
        </w:drawing>
      </w:r>
      <w:r>
        <w:t xml:space="preserve"> Figure S5. (A) Observed, volume normalized total particle numbers from 9 casts taken at different times of the day at ETNP station P2. (B) Calculated particle size distribution slopes of those particles. These data have not been binned by depth. {Axes are backward}</w:t>
      </w:r>
    </w:p>
    <w:p w14:paraId="61C0F779" w14:textId="77777777" w:rsidR="00A23823" w:rsidRDefault="000128E6">
      <w:r>
        <w:rPr>
          <w:noProof/>
        </w:rPr>
        <w:lastRenderedPageBreak/>
        <w:drawing>
          <wp:inline distT="0" distB="0" distL="0" distR="0" wp14:anchorId="4BB11D48" wp14:editId="64BD3E9A">
            <wp:extent cx="5943600" cy="475488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ures/FluxGamPlot.png"/>
                    <pic:cNvPicPr>
                      <a:picLocks noChangeAspect="1" noChangeArrowheads="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14:paraId="42E2BAEB" w14:textId="77777777" w:rsidR="00A23823" w:rsidRDefault="000128E6">
      <w:r>
        <w:t xml:space="preserve">Figure S6. GAM predicted effects of </w:t>
      </w:r>
      <w:r>
        <w:rPr>
          <w:b/>
        </w:rPr>
        <w:t>A</w:t>
      </w:r>
      <w:r>
        <w:t xml:space="preserve"> Depth, </w:t>
      </w:r>
      <w:r>
        <w:rPr>
          <w:b/>
        </w:rPr>
        <w:t>B</w:t>
      </w:r>
      <w:r>
        <w:t xml:space="preserve"> Day of the month in January 2017, and </w:t>
      </w:r>
      <w:r>
        <w:rPr>
          <w:b/>
        </w:rPr>
        <w:t>C</w:t>
      </w:r>
      <w:r>
        <w:t xml:space="preserve"> hour of the day on the fifth-root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w:t>
      </w:r>
    </w:p>
    <w:p w14:paraId="0F299AAC" w14:textId="77777777" w:rsidR="00A23823" w:rsidRDefault="000128E6">
      <w:r>
        <w:rPr>
          <w:noProof/>
        </w:rPr>
        <w:drawing>
          <wp:inline distT="0" distB="0" distL="0" distR="0" wp14:anchorId="4B1785EB" wp14:editId="60795865">
            <wp:extent cx="5943600" cy="237744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s/ParticlesAndPSD_ETNPVsP16.png"/>
                    <pic:cNvPicPr>
                      <a:picLocks noChangeAspect="1" noChangeArrowheads="1"/>
                    </pic:cNvPicPr>
                  </pic:nvPicPr>
                  <pic:blipFill>
                    <a:blip r:embed="rId23"/>
                    <a:stretch>
                      <a:fillRect/>
                    </a:stretch>
                  </pic:blipFill>
                  <pic:spPr bwMode="auto">
                    <a:xfrm>
                      <a:off x="0" y="0"/>
                      <a:ext cx="5943600" cy="2377440"/>
                    </a:xfrm>
                    <a:prstGeom prst="rect">
                      <a:avLst/>
                    </a:prstGeom>
                    <a:noFill/>
                    <a:ln w="9525">
                      <a:noFill/>
                      <a:headEnd/>
                      <a:tailEnd/>
                    </a:ln>
                  </pic:spPr>
                </pic:pic>
              </a:graphicData>
            </a:graphic>
          </wp:inline>
        </w:drawing>
      </w:r>
      <w:r>
        <w:t xml:space="preserve"> Figure S7. As above, but for the final cast taken at ETNP station P2 and the only cast collected from the </w:t>
      </w:r>
      <w:r>
        <w:lastRenderedPageBreak/>
        <w:t xml:space="preserve">P16 transect at the station 100. P16 Station 100 was chosen because it is at a similar latitude to ETNP station P2. (A) Total particle numbers, (B) Particle size distribution. </w:t>
      </w:r>
      <w:r>
        <w:rPr>
          <w:b/>
        </w:rPr>
        <w:t>{Cut to 1000m}</w:t>
      </w:r>
    </w:p>
    <w:p w14:paraId="4A1F6F08" w14:textId="77777777" w:rsidR="00A23823" w:rsidRDefault="000128E6">
      <w:r>
        <w:rPr>
          <w:noProof/>
        </w:rPr>
        <w:drawing>
          <wp:inline distT="0" distB="0" distL="0" distR="0" wp14:anchorId="2A40F43B" wp14:editId="18E65799">
            <wp:extent cx="5483341" cy="33823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ures/BigVsSmall.png"/>
                    <pic:cNvPicPr>
                      <a:picLocks noChangeAspect="1" noChangeArrowheads="1"/>
                    </pic:cNvPicPr>
                  </pic:nvPicPr>
                  <pic:blipFill>
                    <a:blip r:embed="rId24"/>
                    <a:stretch>
                      <a:fillRect/>
                    </a:stretch>
                  </pic:blipFill>
                  <pic:spPr bwMode="auto">
                    <a:xfrm>
                      <a:off x="0" y="0"/>
                      <a:ext cx="5483341" cy="3382362"/>
                    </a:xfrm>
                    <a:prstGeom prst="rect">
                      <a:avLst/>
                    </a:prstGeom>
                    <a:noFill/>
                    <a:ln w="9525">
                      <a:noFill/>
                      <a:headEnd/>
                      <a:tailEnd/>
                    </a:ln>
                  </pic:spPr>
                </pic:pic>
              </a:graphicData>
            </a:graphic>
          </wp:inline>
        </w:drawing>
      </w:r>
      <w:r>
        <w:t xml:space="preserve"> Figure S8. Depth binned particle number (volume normalized), particle size slope (PSD), and flux (estimated as in Fig. 4) for large (</w:t>
      </w:r>
      <m:oMath>
        <m:r>
          <w:rPr>
            <w:rFonts w:ascii="Cambria Math" w:hAnsi="Cambria Math"/>
          </w:rPr>
          <m:t>&gt;=500 μm</m:t>
        </m:r>
      </m:oMath>
      <w:r>
        <w:t>), small (</w:t>
      </w:r>
      <m:oMath>
        <m:r>
          <w:rPr>
            <w:rFonts w:ascii="Cambria Math" w:hAnsi="Cambria Math"/>
          </w:rPr>
          <m:t>&lt;500 μm</m:t>
        </m:r>
      </m:oMath>
      <w:r>
        <w:t>) and total particles, at the oxic and anoxic site</w:t>
      </w:r>
    </w:p>
    <w:p w14:paraId="32F368BD" w14:textId="77777777" w:rsidR="00A23823" w:rsidRDefault="000128E6">
      <w:r>
        <w:rPr>
          <w:noProof/>
        </w:rPr>
        <w:lastRenderedPageBreak/>
        <w:drawing>
          <wp:inline distT="0" distB="0" distL="0" distR="0" wp14:anchorId="57BB4C17" wp14:editId="47630172">
            <wp:extent cx="5943600" cy="5943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figures/P16FluxRelate.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S9. Flux profiles and flux attenuation at P2 Station 100. </w:t>
      </w:r>
      <w:r>
        <w:rPr>
          <w:b/>
        </w:rPr>
        <w:t>(A)</w:t>
      </w:r>
      <w:r>
        <w:t xml:space="preserve"> Flux profile </w:t>
      </w:r>
      <w:r>
        <w:rPr>
          <w:b/>
        </w:rPr>
        <w:t>(B)</w:t>
      </w:r>
      <w:r>
        <w:t xml:space="preserve"> Fifth-root transformed depth normalized rate of flux decrease. </w:t>
      </w:r>
      <w:r>
        <w:rPr>
          <w:b/>
        </w:rPr>
        <w:t>(C)</w:t>
      </w:r>
      <w:r>
        <w:t xml:space="preserve"> Difference between observed and modeled results. Higher values suggest more disaggregation-like processes.</w:t>
      </w:r>
    </w:p>
    <w:p w14:paraId="3F05E48A" w14:textId="77777777" w:rsidR="00A23823" w:rsidRDefault="000128E6">
      <w:r>
        <w:rPr>
          <w:noProof/>
        </w:rPr>
        <w:lastRenderedPageBreak/>
        <w:drawing>
          <wp:inline distT="0" distB="0" distL="0" distR="0" wp14:anchorId="3C3B4C41" wp14:editId="49E92B49">
            <wp:extent cx="5943600" cy="59436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gures/WBModelValidation_Oxic.png"/>
                    <pic:cNvPicPr>
                      <a:picLocks noChangeAspect="1" noChangeArrowheads="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r>
        <w:t xml:space="preserve"> Figure S10. The same profiles as shown in Figure 5, but for the oxic site P16 Station 100. </w:t>
      </w:r>
      <w:r>
        <w:rPr>
          <w:b/>
        </w:rPr>
        <w:t>(A)</w:t>
      </w:r>
      <w:r>
        <w:t xml:space="preserve"> GAM smoothed bin-size and volume particle numbers at each particle size class. </w:t>
      </w:r>
      <w:r>
        <w:rPr>
          <w:b/>
        </w:rPr>
        <w:t>(B)</w:t>
      </w:r>
      <w:r>
        <w:t xml:space="preserve"> Particle size distributions. And estimated biomass of </w:t>
      </w:r>
      <w:r>
        <w:rPr>
          <w:b/>
        </w:rPr>
        <w:t>(C)</w:t>
      </w:r>
      <w:r>
        <w:t xml:space="preserve"> Small and </w:t>
      </w:r>
      <w:r>
        <w:rPr>
          <w:b/>
        </w:rPr>
        <w:t>(D)</w:t>
      </w:r>
      <w:r>
        <w:t xml:space="preserve"> Large particles.</w:t>
      </w:r>
    </w:p>
    <w:p w14:paraId="601D5FB7" w14:textId="77777777" w:rsidR="00A23823" w:rsidRDefault="000128E6">
      <w:r>
        <w:rPr>
          <w:noProof/>
        </w:rPr>
        <w:lastRenderedPageBreak/>
        <w:drawing>
          <wp:inline distT="0" distB="0" distL="0" distR="0" wp14:anchorId="112E68EA" wp14:editId="3C7B80DF">
            <wp:extent cx="5483341" cy="338236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figures/DisagExample.png"/>
                    <pic:cNvPicPr>
                      <a:picLocks noChangeAspect="1" noChangeArrowheads="1"/>
                    </pic:cNvPicPr>
                  </pic:nvPicPr>
                  <pic:blipFill>
                    <a:blip r:embed="rId27"/>
                    <a:stretch>
                      <a:fillRect/>
                    </a:stretch>
                  </pic:blipFill>
                  <pic:spPr bwMode="auto">
                    <a:xfrm>
                      <a:off x="0" y="0"/>
                      <a:ext cx="5483341" cy="3382362"/>
                    </a:xfrm>
                    <a:prstGeom prst="rect">
                      <a:avLst/>
                    </a:prstGeom>
                    <a:noFill/>
                    <a:ln w="9525">
                      <a:noFill/>
                      <a:headEnd/>
                      <a:tailEnd/>
                    </a:ln>
                  </pic:spPr>
                </pic:pic>
              </a:graphicData>
            </a:graphic>
          </wp:inline>
        </w:drawing>
      </w:r>
    </w:p>
    <w:p w14:paraId="61EDEAA9" w14:textId="77777777" w:rsidR="00A23823" w:rsidRDefault="000128E6">
      <w:r>
        <w:t xml:space="preserve">Figure S11. An example of differences between modeled and observed particle slope. Shown are profiles of particles between 100 </w:t>
      </w:r>
      <m:oMath>
        <m:r>
          <w:rPr>
            <w:rFonts w:ascii="Cambria Math" w:hAnsi="Cambria Math"/>
          </w:rPr>
          <m:t>μm</m:t>
        </m:r>
      </m:oMath>
      <w:r>
        <w:t xml:space="preserve"> and 500 </w:t>
      </w:r>
      <m:oMath>
        <m:r>
          <w:rPr>
            <w:rFonts w:ascii="Cambria Math" w:hAnsi="Cambria Math"/>
          </w:rPr>
          <m:t>μm</m:t>
        </m:r>
      </m:oMath>
      <w:r>
        <w:t xml:space="preserve"> than 1 mm. The particle size distribution at a shallow and deeper depth are shown. The model generates a prediction of the deep depth profile form the shallow depth profile and the flux attenuation between the two profiles. The model predicts more attenuation of the smallest particles than it actually observed.</w:t>
      </w:r>
    </w:p>
    <w:p w14:paraId="7F5046E8" w14:textId="77777777" w:rsidR="00A23823" w:rsidRDefault="000128E6">
      <w:r>
        <w:rPr>
          <w:noProof/>
        </w:rPr>
        <w:drawing>
          <wp:inline distT="0" distB="0" distL="0" distR="0" wp14:anchorId="690BB6C3" wp14:editId="016F492F">
            <wp:extent cx="5943600" cy="356616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ures/OSMSGamPlot.png"/>
                    <pic:cNvPicPr>
                      <a:picLocks noChangeAspect="1" noChangeArrowheads="1"/>
                    </pic:cNvPicPr>
                  </pic:nvPicPr>
                  <pic:blipFill>
                    <a:blip r:embed="rId28"/>
                    <a:stretch>
                      <a:fillRect/>
                    </a:stretch>
                  </pic:blipFill>
                  <pic:spPr bwMode="auto">
                    <a:xfrm>
                      <a:off x="0" y="0"/>
                      <a:ext cx="5943600" cy="3566160"/>
                    </a:xfrm>
                    <a:prstGeom prst="rect">
                      <a:avLst/>
                    </a:prstGeom>
                    <a:noFill/>
                    <a:ln w="9525">
                      <a:noFill/>
                      <a:headEnd/>
                      <a:tailEnd/>
                    </a:ln>
                  </pic:spPr>
                </pic:pic>
              </a:graphicData>
            </a:graphic>
          </wp:inline>
        </w:drawing>
      </w:r>
    </w:p>
    <w:p w14:paraId="45BD399A" w14:textId="77777777" w:rsidR="00A23823" w:rsidRDefault="000128E6">
      <w:r>
        <w:lastRenderedPageBreak/>
        <w:t xml:space="preserve">Figure S12. GAM predicted effects of </w:t>
      </w:r>
      <w:r>
        <w:rPr>
          <w:b/>
        </w:rPr>
        <w:t>A</w:t>
      </w:r>
      <w:r>
        <w:t xml:space="preserve"> Depth, </w:t>
      </w:r>
      <w:r>
        <w:rPr>
          <w:b/>
        </w:rPr>
        <w:t>B</w:t>
      </w:r>
      <w:r>
        <w:t xml:space="preserve"> Day of the month in January 2017 Y axis indicates the value of the component smooth functions effect on the difference between observed and modeled flux. Thus higher values correspond with greater flux of small particles than predicted by the model.</w:t>
      </w:r>
    </w:p>
    <w:p w14:paraId="0757A496" w14:textId="77777777" w:rsidR="00A23823" w:rsidRDefault="000128E6">
      <w:pPr>
        <w:pStyle w:val="Heading1"/>
      </w:pPr>
      <w:bookmarkStart w:id="287" w:name="references"/>
      <w:r>
        <w:t>References</w:t>
      </w:r>
      <w:bookmarkEnd w:id="287"/>
    </w:p>
    <w:p w14:paraId="4851C796" w14:textId="77777777" w:rsidR="00A23823" w:rsidRDefault="000128E6">
      <w:pPr>
        <w:pStyle w:val="Bibliography"/>
      </w:pPr>
      <w:bookmarkStart w:id="288" w:name="ref-antezanaSpeciesspecificPatternsDiel2"/>
      <w:bookmarkStart w:id="289" w:name="refs"/>
      <w:r>
        <w:t xml:space="preserve">Antezana, Tarsicio. 2009. “Species-Specific Patterns of Diel Migration into the Oxygen Minimum Zone by Euphausiids in the Humboldt Current Ecosystem.” </w:t>
      </w:r>
      <w:r>
        <w:rPr>
          <w:i/>
        </w:rPr>
        <w:t>Progress in Oceanography</w:t>
      </w:r>
      <w:r>
        <w:t xml:space="preserve">, Eastern Boundary Upwelling Ecosystems: Integrative and Comparative Approaches, 83 (1): 228–36. </w:t>
      </w:r>
      <w:hyperlink r:id="rId29">
        <w:r>
          <w:rPr>
            <w:rStyle w:val="Hyperlink"/>
          </w:rPr>
          <w:t>https://doi.org/10.1016/j.pocean.2009.07.039</w:t>
        </w:r>
      </w:hyperlink>
      <w:r>
        <w:t>.</w:t>
      </w:r>
    </w:p>
    <w:p w14:paraId="0462AF12" w14:textId="77777777" w:rsidR="00A23823" w:rsidRDefault="000128E6">
      <w:pPr>
        <w:pStyle w:val="Bibliography"/>
      </w:pPr>
      <w:bookmarkStart w:id="290" w:name="ref-archibaldModelingImpactZooplankton20"/>
      <w:bookmarkEnd w:id="288"/>
      <w:r>
        <w:t xml:space="preserve">Archibald, Kevin M., David A. Siegel, and Scott C. Doney. 2019. “Modeling the Impact of Zooplankton Diel Vertical Migration on the Carbon Export Flux of the Biological Pump.” </w:t>
      </w:r>
      <w:r>
        <w:rPr>
          <w:i/>
        </w:rPr>
        <w:t>Global Biogeochemical Cycles</w:t>
      </w:r>
      <w:r>
        <w:t xml:space="preserve"> 33 (2): 181–99. </w:t>
      </w:r>
      <w:hyperlink r:id="rId30">
        <w:r>
          <w:rPr>
            <w:rStyle w:val="Hyperlink"/>
          </w:rPr>
          <w:t>https://doi.org/10.1029/2018GB005983</w:t>
        </w:r>
      </w:hyperlink>
      <w:r>
        <w:t>.</w:t>
      </w:r>
    </w:p>
    <w:p w14:paraId="58E2F664" w14:textId="77777777" w:rsidR="00A23823" w:rsidRDefault="000128E6">
      <w:pPr>
        <w:pStyle w:val="Bibliography"/>
      </w:pPr>
      <w:bookmarkStart w:id="291" w:name="ref-bianchiIntensificationOpenoceanOxyge"/>
      <w:bookmarkEnd w:id="290"/>
      <w:r>
        <w:t xml:space="preserve">Bianchi, Daniele, Eric D. Galbraith, David A. Carozza, K. a. S. Mislan, and Charles A. Stock. 2013. “Intensification of Open-Ocean Oxygen Depletion by Vertically Migrating Animals.” </w:t>
      </w:r>
      <w:r>
        <w:rPr>
          <w:i/>
        </w:rPr>
        <w:t>Nature Geoscience</w:t>
      </w:r>
      <w:r>
        <w:t xml:space="preserve"> 6 (7). Nature Publishing Group: 545–48. </w:t>
      </w:r>
      <w:hyperlink r:id="rId31">
        <w:r>
          <w:rPr>
            <w:rStyle w:val="Hyperlink"/>
          </w:rPr>
          <w:t>https://doi.org/10.1038/ngeo1837</w:t>
        </w:r>
      </w:hyperlink>
      <w:r>
        <w:t>.</w:t>
      </w:r>
    </w:p>
    <w:p w14:paraId="161344A7" w14:textId="77777777" w:rsidR="00A23823" w:rsidRDefault="000128E6">
      <w:pPr>
        <w:pStyle w:val="Bibliography"/>
      </w:pPr>
      <w:bookmarkStart w:id="292" w:name="ref-bianchiGlobalNicheMarine2018"/>
      <w:bookmarkEnd w:id="291"/>
      <w:r>
        <w:t xml:space="preserve">Bianchi, Daniele, Thomas S. Weber, Rainer Kiko, and Curtis Deutsch. 2018. “Global Niche of Marine Anaerobic Metabolisms Expanded by Particle Microenvironments.” </w:t>
      </w:r>
      <w:r>
        <w:rPr>
          <w:i/>
        </w:rPr>
        <w:t>Nature Geoscience</w:t>
      </w:r>
      <w:r>
        <w:t xml:space="preserve"> 11 (4). Nature Publishing Group: 263. </w:t>
      </w:r>
      <w:hyperlink r:id="rId32">
        <w:r>
          <w:rPr>
            <w:rStyle w:val="Hyperlink"/>
          </w:rPr>
          <w:t>https://doi.org/10.1038/s41561-018-0081-0</w:t>
        </w:r>
      </w:hyperlink>
      <w:r>
        <w:t>.</w:t>
      </w:r>
    </w:p>
    <w:p w14:paraId="7C3D8AD7" w14:textId="77777777" w:rsidR="00A23823" w:rsidRDefault="000128E6">
      <w:pPr>
        <w:pStyle w:val="Bibliography"/>
      </w:pPr>
      <w:bookmarkStart w:id="293" w:name="ref-burdParticleAggregation2009"/>
      <w:bookmarkEnd w:id="292"/>
      <w:r>
        <w:t xml:space="preserve">Burd, Adrian B., and George A. Jackson. 2009. “Particle Aggregation.” </w:t>
      </w:r>
      <w:r>
        <w:rPr>
          <w:i/>
        </w:rPr>
        <w:t>Annual Review of Marine Science</w:t>
      </w:r>
      <w:r>
        <w:t xml:space="preserve"> 1 (1): 65–90. </w:t>
      </w:r>
      <w:hyperlink r:id="rId33">
        <w:r>
          <w:rPr>
            <w:rStyle w:val="Hyperlink"/>
          </w:rPr>
          <w:t>https://doi.org/10.1146/annurev.marine.010908.163904</w:t>
        </w:r>
      </w:hyperlink>
      <w:r>
        <w:t>.</w:t>
      </w:r>
    </w:p>
    <w:p w14:paraId="60044194" w14:textId="77777777" w:rsidR="00A23823" w:rsidRDefault="000128E6">
      <w:pPr>
        <w:pStyle w:val="Bibliography"/>
      </w:pPr>
      <w:bookmarkStart w:id="294" w:name="ref-cavanRoleZooplanktonDetermining2017"/>
      <w:bookmarkEnd w:id="293"/>
      <w:r>
        <w:t xml:space="preserve">Cavan, Emma L., Stephanie A. Henson, Anna Belcher, and Richard Sanders. 2017. “Role of Zooplankton in Determining the Efficiency of the Biological Carbon Pump.” </w:t>
      </w:r>
      <w:r>
        <w:rPr>
          <w:i/>
        </w:rPr>
        <w:t>Biogeosciences</w:t>
      </w:r>
      <w:r>
        <w:t xml:space="preserve"> 14 (January): 177–86. </w:t>
      </w:r>
      <w:hyperlink r:id="rId34">
        <w:r>
          <w:rPr>
            <w:rStyle w:val="Hyperlink"/>
          </w:rPr>
          <w:t>https://doi.org/10.5194/bg-14-177-2017</w:t>
        </w:r>
      </w:hyperlink>
      <w:r>
        <w:t>.</w:t>
      </w:r>
    </w:p>
    <w:p w14:paraId="1E54C520" w14:textId="77777777" w:rsidR="00A23823" w:rsidRDefault="000128E6">
      <w:pPr>
        <w:pStyle w:val="Bibliography"/>
      </w:pPr>
      <w:bookmarkStart w:id="295" w:name="ref-cisewskiSeasonalVariationDiel2010"/>
      <w:bookmarkEnd w:id="294"/>
      <w:r>
        <w:t xml:space="preserve">Cisewski, Boris, Volker H. Strass, Monika Rhein, and Sören Krägefsky. 2010. “Seasonal Variation of Diel Vertical Migration of Zooplankton from ADCP Backscatter Time Series Data in the Lazarev Sea, Antarctica.” </w:t>
      </w:r>
      <w:r>
        <w:rPr>
          <w:i/>
        </w:rPr>
        <w:t>Deep Sea Research Part I: Oceanographic Research Papers</w:t>
      </w:r>
      <w:r>
        <w:t xml:space="preserve"> 57 (1): 78–94. </w:t>
      </w:r>
      <w:hyperlink r:id="rId35">
        <w:r>
          <w:rPr>
            <w:rStyle w:val="Hyperlink"/>
          </w:rPr>
          <w:t>https://doi.org/10.1016/j.dsr.2009.10.005</w:t>
        </w:r>
      </w:hyperlink>
      <w:r>
        <w:t>.</w:t>
      </w:r>
    </w:p>
    <w:p w14:paraId="351B27DB" w14:textId="77777777" w:rsidR="00A23823" w:rsidRDefault="000128E6">
      <w:pPr>
        <w:pStyle w:val="Bibliography"/>
      </w:pPr>
      <w:bookmarkStart w:id="296" w:name="ref-cramRoleParticleSize2018"/>
      <w:bookmarkEnd w:id="295"/>
      <w:r>
        <w:t xml:space="preserve">Cram, Jacob A., Thomas Weber, Shirley W. Leung, Andrew M. P. McDonnell, Jun-Hong Liang, and Curtis Deutsch. 2018. “The Role of Particle Size, Ballast, Temperature, and Oxygen in the Sinking Flux to the Deep Sea.” </w:t>
      </w:r>
      <w:r>
        <w:rPr>
          <w:i/>
        </w:rPr>
        <w:t>Global Biogeochemical Cycles</w:t>
      </w:r>
      <w:r>
        <w:t xml:space="preserve"> 32 (5): 858–76. </w:t>
      </w:r>
      <w:hyperlink r:id="rId36">
        <w:r>
          <w:rPr>
            <w:rStyle w:val="Hyperlink"/>
          </w:rPr>
          <w:t>https://doi.org/10.1029/2017GB005710</w:t>
        </w:r>
      </w:hyperlink>
      <w:r>
        <w:t>.</w:t>
      </w:r>
    </w:p>
    <w:p w14:paraId="6DD4BE1E" w14:textId="77777777" w:rsidR="00A23823" w:rsidRDefault="000128E6">
      <w:pPr>
        <w:pStyle w:val="Bibliography"/>
      </w:pPr>
      <w:bookmarkStart w:id="297" w:name="ref-devriesExportFateOrganic2017"/>
      <w:bookmarkEnd w:id="296"/>
      <w:r>
        <w:t xml:space="preserve">DeVries, Timothy, and Thomas Weber. 2017. “The Export and Fate of Organic Matter in the Ocean: New Constraints from Combining Satellite and Oceanographic Tracer Observations.” </w:t>
      </w:r>
      <w:r>
        <w:rPr>
          <w:i/>
        </w:rPr>
        <w:t>Global Biogeochemical Cycles</w:t>
      </w:r>
      <w:r>
        <w:t xml:space="preserve">, January, 2016GB005551. </w:t>
      </w:r>
      <w:hyperlink r:id="rId37">
        <w:r>
          <w:rPr>
            <w:rStyle w:val="Hyperlink"/>
          </w:rPr>
          <w:t>https://doi.org/10.1002/2016GB005551</w:t>
        </w:r>
      </w:hyperlink>
      <w:r>
        <w:t>.</w:t>
      </w:r>
    </w:p>
    <w:p w14:paraId="158E82A2" w14:textId="77777777" w:rsidR="00A23823" w:rsidRDefault="000128E6">
      <w:pPr>
        <w:pStyle w:val="Bibliography"/>
      </w:pPr>
      <w:bookmarkStart w:id="298" w:name="ref-devriesMechanisticParticleFlux2014"/>
      <w:bookmarkEnd w:id="297"/>
      <w:r>
        <w:t xml:space="preserve">DeVries, T., J.-H. Liang, and C. Deutsch. 2014. “A Mechanistic Particle Flux Model Applied to the Oceanic Phosphorus Cycle.” </w:t>
      </w:r>
      <w:r>
        <w:rPr>
          <w:i/>
        </w:rPr>
        <w:t>Biogeosciences Discuss.</w:t>
      </w:r>
      <w:r>
        <w:t xml:space="preserve"> 11 (3): 3653–99. </w:t>
      </w:r>
      <w:hyperlink r:id="rId38">
        <w:r>
          <w:rPr>
            <w:rStyle w:val="Hyperlink"/>
          </w:rPr>
          <w:t>https://doi.org/10.5194/bgd-11-3653-2014</w:t>
        </w:r>
      </w:hyperlink>
      <w:r>
        <w:t>.</w:t>
      </w:r>
    </w:p>
    <w:p w14:paraId="17362C8A" w14:textId="77777777" w:rsidR="00A23823" w:rsidRDefault="000128E6">
      <w:pPr>
        <w:pStyle w:val="Bibliography"/>
      </w:pPr>
      <w:bookmarkStart w:id="299" w:name="ref-dillingFragmentationMarineSnow2000"/>
      <w:bookmarkEnd w:id="298"/>
      <w:r>
        <w:t xml:space="preserve">Dilling, Lisa, and Alice L Alldredge. 2000. “Fragmentation of Marine Snow by Swimming Macrozooplankton: A New Process Impacting Carbon Cycling in the Sea.” </w:t>
      </w:r>
      <w:r>
        <w:rPr>
          <w:i/>
        </w:rPr>
        <w:t>Deep Sea Research Part I: Oceanographic Research Papers</w:t>
      </w:r>
      <w:r>
        <w:t xml:space="preserve"> 47 (7): 1227–45. </w:t>
      </w:r>
      <w:hyperlink r:id="rId39">
        <w:r>
          <w:rPr>
            <w:rStyle w:val="Hyperlink"/>
          </w:rPr>
          <w:t>https://doi.org/10.1016/S0967-0637(99)00105-3</w:t>
        </w:r>
      </w:hyperlink>
      <w:r>
        <w:t>.</w:t>
      </w:r>
    </w:p>
    <w:p w14:paraId="145759A4" w14:textId="77777777" w:rsidR="00A23823" w:rsidRDefault="000128E6">
      <w:pPr>
        <w:pStyle w:val="Bibliography"/>
      </w:pPr>
      <w:bookmarkStart w:id="300" w:name="ref-francoisFactorsControllingFlux2002"/>
      <w:bookmarkEnd w:id="299"/>
      <w:r>
        <w:lastRenderedPageBreak/>
        <w:t xml:space="preserve">Francois, Roger, Susumu Honjo, Richard Krishfield, and Steve Manganini. 2002. “Factors Controlling the Flux of Organic Carbon to the Bathypelagic Zone of the Ocean.” </w:t>
      </w:r>
      <w:r>
        <w:rPr>
          <w:i/>
        </w:rPr>
        <w:t>Global Biogeochemical Cycles</w:t>
      </w:r>
      <w:r>
        <w:t xml:space="preserve"> 16 (4): 34–31–34–20. </w:t>
      </w:r>
      <w:hyperlink r:id="rId40">
        <w:r>
          <w:rPr>
            <w:rStyle w:val="Hyperlink"/>
          </w:rPr>
          <w:t>https://doi.org/10.1029/2001GB001722</w:t>
        </w:r>
      </w:hyperlink>
      <w:r>
        <w:t>.</w:t>
      </w:r>
    </w:p>
    <w:p w14:paraId="7616A232" w14:textId="77777777" w:rsidR="00A23823" w:rsidRDefault="000128E6">
      <w:pPr>
        <w:pStyle w:val="Bibliography"/>
      </w:pPr>
      <w:bookmarkStart w:id="301" w:name="ref-fuchsmanCyanobacteriaCyanophageContr"/>
      <w:bookmarkEnd w:id="300"/>
      <w:r>
        <w:t xml:space="preserve">Fuchsman, Clara A., Hilary I. Palevsky, Brittany Widner, Megan Duffy, Michael C. G. Carlson, Jacquelyn A. Neibauer, Margaret R. Mulholland, Richard G. Keil, Allan H. Devol, and Gabrielle Rocap. 2019. “Cyanobacteria and Cyanophage Contributions to Carbon and Nitrogen Cycling in an Oligotrophic Oxygen-Deficient Zone.” </w:t>
      </w:r>
      <w:r>
        <w:rPr>
          <w:i/>
        </w:rPr>
        <w:t>The ISME Journal</w:t>
      </w:r>
      <w:r>
        <w:t xml:space="preserve">, June, 1. </w:t>
      </w:r>
      <w:hyperlink r:id="rId41">
        <w:r>
          <w:rPr>
            <w:rStyle w:val="Hyperlink"/>
          </w:rPr>
          <w:t>https://doi.org/10.1038/s41396-019-0452-6</w:t>
        </w:r>
      </w:hyperlink>
      <w:r>
        <w:t>.</w:t>
      </w:r>
    </w:p>
    <w:p w14:paraId="5D594C27" w14:textId="77777777" w:rsidR="00A23823" w:rsidRDefault="000128E6">
      <w:pPr>
        <w:pStyle w:val="Bibliography"/>
      </w:pPr>
      <w:bookmarkStart w:id="302" w:name="ref-gillyOceanographicBiologicalEffects2"/>
      <w:bookmarkEnd w:id="301"/>
      <w:r>
        <w:t xml:space="preserve">Gilly, William F., J. Michael Beman, Steven Y. Litvin, and Bruce H. Robison. 2013. “Oceanographic and Biological Effects of Shoaling of the Oxygen Minimum Zone.” </w:t>
      </w:r>
      <w:r>
        <w:rPr>
          <w:i/>
        </w:rPr>
        <w:t>Annual Review of Marine Science</w:t>
      </w:r>
      <w:r>
        <w:t xml:space="preserve"> 5 (1): 393–420. </w:t>
      </w:r>
      <w:hyperlink r:id="rId42">
        <w:r>
          <w:rPr>
            <w:rStyle w:val="Hyperlink"/>
          </w:rPr>
          <w:t>https://doi.org/10.1146/annurev-marine-120710-100849</w:t>
        </w:r>
      </w:hyperlink>
      <w:r>
        <w:t>.</w:t>
      </w:r>
    </w:p>
    <w:p w14:paraId="45CB54E6" w14:textId="77777777" w:rsidR="00A23823" w:rsidRDefault="000128E6">
      <w:pPr>
        <w:pStyle w:val="Bibliography"/>
      </w:pPr>
      <w:bookmarkStart w:id="303" w:name="ref-goldthwaitEffectsPhysicalFragmentati"/>
      <w:bookmarkEnd w:id="302"/>
      <w:r>
        <w:t xml:space="preserve">Goldthwait, S. A., C. A. Carlson, G. K. Henderson, and A. L. Alldredge. 2005. “Effects of Physical Fragmentation on Remineralization of Marine Snow.” </w:t>
      </w:r>
      <w:r>
        <w:rPr>
          <w:i/>
        </w:rPr>
        <w:t>Marine Ecology Progress Series</w:t>
      </w:r>
      <w:r>
        <w:t xml:space="preserve"> 305. Inter-Research Science Center: 59–65.</w:t>
      </w:r>
    </w:p>
    <w:p w14:paraId="2484E881" w14:textId="77777777" w:rsidR="00A23823" w:rsidRDefault="000128E6">
      <w:pPr>
        <w:pStyle w:val="Bibliography"/>
      </w:pPr>
      <w:bookmarkStart w:id="304" w:name="ref-guidiRelationshipParticleSize2008"/>
      <w:bookmarkEnd w:id="303"/>
      <w:r>
        <w:t xml:space="preserve">Guidi, Lionel, George A. Jackson, Lars Stemmann, Juan Carlos Miquel, Marc Picheral, and Gabriel Gorsky. 2008. “Relationship Between Particle Size Distribution and Flux in the Mesopelagic Zone.” </w:t>
      </w:r>
      <w:r>
        <w:rPr>
          <w:i/>
        </w:rPr>
        <w:t>Deep Sea Research Part I: Oceanographic Research Papers</w:t>
      </w:r>
      <w:r>
        <w:t xml:space="preserve"> 55 (10): 1364–74. </w:t>
      </w:r>
      <w:hyperlink r:id="rId43">
        <w:r>
          <w:rPr>
            <w:rStyle w:val="Hyperlink"/>
          </w:rPr>
          <w:t>https://doi.org/10.1016/j.dsr.2008.05.014</w:t>
        </w:r>
      </w:hyperlink>
      <w:r>
        <w:t>.</w:t>
      </w:r>
    </w:p>
    <w:p w14:paraId="19D85463" w14:textId="77777777" w:rsidR="00A23823" w:rsidRDefault="000128E6">
      <w:pPr>
        <w:pStyle w:val="Bibliography"/>
      </w:pPr>
      <w:bookmarkStart w:id="305" w:name="ref-hannidesExportStoichiometryMigrantme"/>
      <w:bookmarkEnd w:id="304"/>
      <w:r>
        <w:t xml:space="preserve">Hannides, Cecelia C.S., Michael R. Landry, Claudia R. Benitez-Nelson, Ren’ee M. Styles, Joseph P. Montoya, and David M. Karl. 2009. “Export Stoichiometry and Migrant-Mediated Flux of Phosphorus in the North Pacific Subtropical Gyre.” </w:t>
      </w:r>
      <w:r>
        <w:rPr>
          <w:i/>
        </w:rPr>
        <w:t>Deep Sea Research Part I: Oceanographic Research Papers</w:t>
      </w:r>
      <w:r>
        <w:t xml:space="preserve"> 56 (1): 73–88. </w:t>
      </w:r>
      <w:hyperlink r:id="rId44">
        <w:r>
          <w:rPr>
            <w:rStyle w:val="Hyperlink"/>
          </w:rPr>
          <w:t>https://doi.org/10.1016/j.dsr.2008.08.003</w:t>
        </w:r>
      </w:hyperlink>
      <w:r>
        <w:t>.</w:t>
      </w:r>
    </w:p>
    <w:p w14:paraId="1B2A244C" w14:textId="77777777" w:rsidR="00A23823" w:rsidRDefault="000128E6">
      <w:pPr>
        <w:pStyle w:val="Bibliography"/>
      </w:pPr>
      <w:bookmarkStart w:id="306" w:name="ref-hartnettOrganicCarbonInput1998"/>
      <w:bookmarkEnd w:id="305"/>
      <w:r>
        <w:t>Hartnett, Hilairy Ellen. 1998. “Organic Carbon Input, Degradation, and Preservation in Continental Margin Sediments: An Assessment of the Role of a Strong Oxygen Deficient Zone.” Thesis.</w:t>
      </w:r>
    </w:p>
    <w:p w14:paraId="3ABF3247" w14:textId="77777777" w:rsidR="00A23823" w:rsidRDefault="000128E6">
      <w:pPr>
        <w:pStyle w:val="Bibliography"/>
      </w:pPr>
      <w:bookmarkStart w:id="307" w:name="ref-haysReviewAdaptiveSignificance2003"/>
      <w:bookmarkEnd w:id="306"/>
      <w:r>
        <w:t xml:space="preserve">Hays, Graeme C. 2003. “A Review of the Adaptive Significance and Ecosystem Consequences of Zooplankton Diel Vertical Migrations.” In </w:t>
      </w:r>
      <w:r>
        <w:rPr>
          <w:i/>
        </w:rPr>
        <w:t>Migrations and Dispersal of Marine Organisms</w:t>
      </w:r>
      <w:r>
        <w:t xml:space="preserve">, edited by M. B. Jones, A. Ing’olfsson, E. ’Olafsson, G. V. Helgason, K. Gunnarsson, and J. Svavarsson, 163–70. Developments in Hydrobiology. Dordrecht: Springer Netherlands. </w:t>
      </w:r>
      <w:hyperlink r:id="rId45">
        <w:r>
          <w:rPr>
            <w:rStyle w:val="Hyperlink"/>
          </w:rPr>
          <w:t>https://doi.org/10.1007/978-94-017-2276-6_18</w:t>
        </w:r>
      </w:hyperlink>
      <w:r>
        <w:t>.</w:t>
      </w:r>
    </w:p>
    <w:p w14:paraId="53F8B03F" w14:textId="77777777" w:rsidR="00A23823" w:rsidRDefault="000128E6">
      <w:pPr>
        <w:pStyle w:val="Bibliography"/>
      </w:pPr>
      <w:bookmarkStart w:id="308" w:name="ref-herreraVerticalVariabilityEuphausia2"/>
      <w:bookmarkEnd w:id="307"/>
      <w:r>
        <w:t xml:space="preserve">Herrera, Inma, Lidia Yebra, Tarsicio Antezana, Alan Giraldo, Jaime Färber-Lorda, and Santiago Hern’andez-Le’on. 2019. “Vertical Variability of Euphausia Distinguenda Metabolic Rates During Diel Migration into the Oxygen Minimum Zone of the Eastern Tropical Pacific Off Mexico.” </w:t>
      </w:r>
      <w:r>
        <w:rPr>
          <w:i/>
        </w:rPr>
        <w:t>Journal of Plankton Research</w:t>
      </w:r>
      <w:r>
        <w:t xml:space="preserve"> 41 (2): 165–76. </w:t>
      </w:r>
      <w:hyperlink r:id="rId46">
        <w:r>
          <w:rPr>
            <w:rStyle w:val="Hyperlink"/>
          </w:rPr>
          <w:t>https://doi.org/10.1093/plankt/fbz004</w:t>
        </w:r>
      </w:hyperlink>
      <w:r>
        <w:t>.</w:t>
      </w:r>
    </w:p>
    <w:p w14:paraId="068E54A8" w14:textId="77777777" w:rsidR="00A23823" w:rsidRDefault="000128E6">
      <w:pPr>
        <w:pStyle w:val="Bibliography"/>
      </w:pPr>
      <w:bookmarkStart w:id="309" w:name="ref-heywoodDielVerticalMigration1996"/>
      <w:bookmarkEnd w:id="308"/>
      <w:r>
        <w:t xml:space="preserve">Heywood, Karen J. 1996. “Diel Vertical Migration of Zooplankton in the Northeast Atlantic.” </w:t>
      </w:r>
      <w:r>
        <w:rPr>
          <w:i/>
        </w:rPr>
        <w:t>Journal of Plankton Research</w:t>
      </w:r>
      <w:r>
        <w:t xml:space="preserve"> 18 (2): 163–84. </w:t>
      </w:r>
      <w:hyperlink r:id="rId47">
        <w:r>
          <w:rPr>
            <w:rStyle w:val="Hyperlink"/>
          </w:rPr>
          <w:t>https://doi.org/10.1093/plankt/18.2.163</w:t>
        </w:r>
      </w:hyperlink>
      <w:r>
        <w:t>.</w:t>
      </w:r>
    </w:p>
    <w:p w14:paraId="1D52567F" w14:textId="77777777" w:rsidR="00A23823" w:rsidRDefault="000128E6">
      <w:pPr>
        <w:pStyle w:val="Bibliography"/>
      </w:pPr>
      <w:bookmarkStart w:id="310" w:name="ref-hidalgoOntogeneticVerticalDistributi"/>
      <w:bookmarkEnd w:id="309"/>
      <w:r>
        <w:t xml:space="preserve">Hidalgo, Pamela, Ruben Escribano, and Carmen E. Morales. 2005. “Ontogenetic Vertical Distribution and Diel Migration of the Copepod Eucalanus Inermis in the Oxygen Minimum Zone Off Northern Chile (2021).” </w:t>
      </w:r>
      <w:r>
        <w:rPr>
          <w:i/>
        </w:rPr>
        <w:t>Journal of Plankton Research</w:t>
      </w:r>
      <w:r>
        <w:t xml:space="preserve"> 27 (6): 519–29. </w:t>
      </w:r>
      <w:hyperlink r:id="rId48">
        <w:r>
          <w:rPr>
            <w:rStyle w:val="Hyperlink"/>
          </w:rPr>
          <w:t>https://doi.org/10.1093/plankt/fbi025</w:t>
        </w:r>
      </w:hyperlink>
      <w:r>
        <w:t>.</w:t>
      </w:r>
    </w:p>
    <w:p w14:paraId="7ACD1914" w14:textId="77777777" w:rsidR="00A23823" w:rsidRDefault="000128E6">
      <w:pPr>
        <w:pStyle w:val="Bibliography"/>
      </w:pPr>
      <w:bookmarkStart w:id="311" w:name="ref-inthornLateralParticleTransport2005"/>
      <w:bookmarkEnd w:id="310"/>
      <w:r>
        <w:lastRenderedPageBreak/>
        <w:t>Inthorn, Maik. 2005. “Lateral Particle Transport in Nepheloid Layers - a Key Factor for Organic Matter Distribution and Quality in the Benguela High-Productivity Area.” October. Universität Bremen.</w:t>
      </w:r>
    </w:p>
    <w:p w14:paraId="29481764" w14:textId="77777777" w:rsidR="00A23823" w:rsidRDefault="000128E6">
      <w:pPr>
        <w:pStyle w:val="Bibliography"/>
      </w:pPr>
      <w:bookmarkStart w:id="312" w:name="ref-jacksonModelDistributionParticle2001"/>
      <w:bookmarkEnd w:id="311"/>
      <w:r>
        <w:t xml:space="preserve">Jackson, George A., and Adrian B. Burd. 2001. “A Model for the Distribution of Particle Flux in the Mid-Water Column Controlled by Subsurface Biotic Interactions.” </w:t>
      </w:r>
      <w:r>
        <w:rPr>
          <w:i/>
        </w:rPr>
        <w:t>Deep Sea Research Part II: Topical Studies in Oceanography</w:t>
      </w:r>
      <w:r>
        <w:t xml:space="preserve">, The US JGOFS Synthesis and Modeling Project: Phase 1, 49 (1): 193–217. </w:t>
      </w:r>
      <w:hyperlink r:id="rId49">
        <w:r>
          <w:rPr>
            <w:rStyle w:val="Hyperlink"/>
          </w:rPr>
          <w:t>https://doi.org/10.1016/S0967-0645(01)00100-X</w:t>
        </w:r>
      </w:hyperlink>
      <w:r>
        <w:t>.</w:t>
      </w:r>
    </w:p>
    <w:p w14:paraId="4DB62C5F" w14:textId="77777777" w:rsidR="00A23823" w:rsidRDefault="000128E6">
      <w:pPr>
        <w:pStyle w:val="Bibliography"/>
      </w:pPr>
      <w:bookmarkStart w:id="313" w:name="ref-jiangTemporalVariabilityZooplankton2"/>
      <w:bookmarkEnd w:id="312"/>
      <w:r>
        <w:t xml:space="preserve">Jiang, Songnian, Tommy D. Dickey, Deborah K. Steinberg, and Laurence P. Madin. 2007. “Temporal Variability of Zooplankton Biomass from ADCP Backscatter Time Series Data at the Bermuda Testbed Mooring Site.” </w:t>
      </w:r>
      <w:r>
        <w:rPr>
          <w:i/>
        </w:rPr>
        <w:t>Deep Sea Research Part I: Oceanographic Research Papers</w:t>
      </w:r>
      <w:r>
        <w:t xml:space="preserve"> 54 (4): 608–36. </w:t>
      </w:r>
      <w:hyperlink r:id="rId50">
        <w:r>
          <w:rPr>
            <w:rStyle w:val="Hyperlink"/>
          </w:rPr>
          <w:t>https://doi.org/10.1016/j.dsr.2006.12.011</w:t>
        </w:r>
      </w:hyperlink>
      <w:r>
        <w:t>.</w:t>
      </w:r>
    </w:p>
    <w:p w14:paraId="60D11891" w14:textId="77777777" w:rsidR="00A23823" w:rsidRDefault="000128E6">
      <w:pPr>
        <w:pStyle w:val="Bibliography"/>
      </w:pPr>
      <w:bookmarkStart w:id="314" w:name="ref-kaartvedtDielVerticalMigration2007"/>
      <w:bookmarkEnd w:id="313"/>
      <w:r>
        <w:t xml:space="preserve">Kaartvedt, Stein, Thor A. Klevjer, Thomas Torgersen, Tom A. Sørnes, and Anders Røstad. 2007. “Diel Vertical Migration of Individual Jellyfish (Periphylla Periphylla).” </w:t>
      </w:r>
      <w:r>
        <w:rPr>
          <w:i/>
        </w:rPr>
        <w:t>Limnology and Oceanography</w:t>
      </w:r>
      <w:r>
        <w:t xml:space="preserve"> 52 (3): 975–83. </w:t>
      </w:r>
      <w:hyperlink r:id="rId51">
        <w:r>
          <w:rPr>
            <w:rStyle w:val="Hyperlink"/>
          </w:rPr>
          <w:t>https://doi.org/10.4319/lo.2007.52.3.0975</w:t>
        </w:r>
      </w:hyperlink>
      <w:r>
        <w:t>.</w:t>
      </w:r>
    </w:p>
    <w:p w14:paraId="50A86DA2" w14:textId="77777777" w:rsidR="00A23823" w:rsidRDefault="000128E6">
      <w:pPr>
        <w:pStyle w:val="Bibliography"/>
      </w:pPr>
      <w:bookmarkStart w:id="315" w:name="ref-keilMultiproxyApproachUnderstanding2"/>
      <w:bookmarkEnd w:id="314"/>
      <w:r>
        <w:t xml:space="preserve">Keil, Richard G., Jacquelyn A. Neibauer, and Allan H. Devol. 2016. “A Multiproxy Approach to Understanding the "Enhanced" Flux of Organic Matter Through the Oxygen-Deficient Waters of the Arabian Sea.” </w:t>
      </w:r>
      <w:r>
        <w:rPr>
          <w:i/>
        </w:rPr>
        <w:t>Biogeosciences</w:t>
      </w:r>
      <w:r>
        <w:t xml:space="preserve"> 13 (7): 2077–92. </w:t>
      </w:r>
      <w:hyperlink r:id="rId52">
        <w:r>
          <w:rPr>
            <w:rStyle w:val="Hyperlink"/>
          </w:rPr>
          <w:t>https://doi.org/http://dx.doi.org/10.5194/bg-13-2077-2016</w:t>
        </w:r>
      </w:hyperlink>
      <w:r>
        <w:t>.</w:t>
      </w:r>
    </w:p>
    <w:p w14:paraId="6882BC76" w14:textId="77777777" w:rsidR="00A23823" w:rsidRDefault="000128E6">
      <w:pPr>
        <w:pStyle w:val="Bibliography"/>
      </w:pPr>
      <w:bookmarkStart w:id="316" w:name="ref-kikoZooplanktonMediatedFluxesEastern"/>
      <w:bookmarkEnd w:id="315"/>
      <w:r>
        <w:t xml:space="preserve">Kiko, Rainer, Peter Brandt, Svenja Christiansen, Jannik Faustmann, Iris Kriest, Elizandro Rodrigues, Florian Schütte, and Helena Hauss. 2020. “Zooplankton-Mediated Fluxes in the Eastern Tropical North Atlantic.” </w:t>
      </w:r>
      <w:r>
        <w:rPr>
          <w:i/>
        </w:rPr>
        <w:t>Frontiers in Marine Science</w:t>
      </w:r>
      <w:r>
        <w:t xml:space="preserve"> 7 (May). </w:t>
      </w:r>
      <w:hyperlink r:id="rId53">
        <w:r>
          <w:rPr>
            <w:rStyle w:val="Hyperlink"/>
          </w:rPr>
          <w:t>https://doi.org/10.3389/fmars.2020.00358</w:t>
        </w:r>
      </w:hyperlink>
      <w:r>
        <w:t>.</w:t>
      </w:r>
    </w:p>
    <w:p w14:paraId="7A84E82F" w14:textId="77777777" w:rsidR="00A23823" w:rsidRDefault="000128E6">
      <w:pPr>
        <w:pStyle w:val="Bibliography"/>
      </w:pPr>
      <w:bookmarkStart w:id="317" w:name="ref-kikoBiologicalPhysicalInfluences2017"/>
      <w:bookmarkEnd w:id="316"/>
      <w:r>
        <w:t xml:space="preserve">Kiko, R., A. Biastoch, P. Brandt, S. Cravatte, H. Hauss, R. Hummels, I. Kriest, et al. 2017. “Biological and Physical Influences on Marine Snowfall at the Equator.” </w:t>
      </w:r>
      <w:r>
        <w:rPr>
          <w:i/>
        </w:rPr>
        <w:t>Nature Geoscience</w:t>
      </w:r>
      <w:r>
        <w:t xml:space="preserve"> 10 (11): 852–58. </w:t>
      </w:r>
      <w:hyperlink r:id="rId54">
        <w:r>
          <w:rPr>
            <w:rStyle w:val="Hyperlink"/>
          </w:rPr>
          <w:t>https://doi.org/10.1038/ngeo3042</w:t>
        </w:r>
      </w:hyperlink>
      <w:r>
        <w:t>.</w:t>
      </w:r>
    </w:p>
    <w:p w14:paraId="57CC53CD" w14:textId="77777777" w:rsidR="00A23823" w:rsidRDefault="000128E6">
      <w:pPr>
        <w:pStyle w:val="Bibliography"/>
      </w:pPr>
      <w:bookmarkStart w:id="318" w:name="ref-kwonImpactRemineralizationDepth2009"/>
      <w:bookmarkEnd w:id="317"/>
      <w:r>
        <w:t xml:space="preserve">Kwon, Eun Young, François Primeau, and Jorge L. Sarmiento. 2009. “The Impact of Remineralization Depth on the AirSea Carbon Balance.” </w:t>
      </w:r>
      <w:r>
        <w:rPr>
          <w:i/>
        </w:rPr>
        <w:t>Nature Geoscience</w:t>
      </w:r>
      <w:r>
        <w:t xml:space="preserve"> 2 (9): 630–35. </w:t>
      </w:r>
      <w:hyperlink r:id="rId55">
        <w:r>
          <w:rPr>
            <w:rStyle w:val="Hyperlink"/>
          </w:rPr>
          <w:t>https://doi.org/10.1038/ngeo612</w:t>
        </w:r>
      </w:hyperlink>
      <w:r>
        <w:t>.</w:t>
      </w:r>
    </w:p>
    <w:p w14:paraId="54B7BBB5" w14:textId="77777777" w:rsidR="00A23823" w:rsidRDefault="000128E6">
      <w:pPr>
        <w:pStyle w:val="Bibliography"/>
      </w:pPr>
      <w:bookmarkStart w:id="319" w:name="ref-maasFinescaleVerticalDistribution201"/>
      <w:bookmarkEnd w:id="318"/>
      <w:r>
        <w:t xml:space="preserve">Maas, Amy E., Sarah L. Frazar, Dawn M. Outram, Brad A. Seibel, and Karen F. Wishner. 2014. “Fine-Scale Vertical Distribution of Macroplankton and Micronekton in the Eastern Tropical North Pacific in Association with an Oxygen Minimum Zone.” </w:t>
      </w:r>
      <w:r>
        <w:rPr>
          <w:i/>
        </w:rPr>
        <w:t>Journal of Plankton Research</w:t>
      </w:r>
      <w:r>
        <w:t xml:space="preserve"> 36 (6): 1557–75. </w:t>
      </w:r>
      <w:hyperlink r:id="rId56">
        <w:r>
          <w:rPr>
            <w:rStyle w:val="Hyperlink"/>
          </w:rPr>
          <w:t>https://doi.org/10.1093/plankt/fbu077</w:t>
        </w:r>
      </w:hyperlink>
      <w:r>
        <w:t>.</w:t>
      </w:r>
    </w:p>
    <w:p w14:paraId="27A8FF99" w14:textId="77777777" w:rsidR="00A23823" w:rsidRDefault="000128E6">
      <w:pPr>
        <w:pStyle w:val="Bibliography"/>
      </w:pPr>
      <w:bookmarkStart w:id="320" w:name="ref-mcdonnellVariabilityAverageSinking20"/>
      <w:bookmarkEnd w:id="319"/>
      <w:r>
        <w:t xml:space="preserve">McDonnell, Andrew M. P., and Ken O. Buesseler. 2010. “Variability in the Average Sinking Velocity of Marine Particles.” </w:t>
      </w:r>
      <w:r>
        <w:rPr>
          <w:i/>
        </w:rPr>
        <w:t>Limnology and Oceanography</w:t>
      </w:r>
      <w:r>
        <w:t xml:space="preserve"> 55 (5): 2085–96. </w:t>
      </w:r>
      <w:hyperlink r:id="rId57">
        <w:r>
          <w:rPr>
            <w:rStyle w:val="Hyperlink"/>
          </w:rPr>
          <w:t>https://doi.org/10.4319/lo.2010.55.5.2085</w:t>
        </w:r>
      </w:hyperlink>
      <w:r>
        <w:t>.</w:t>
      </w:r>
    </w:p>
    <w:p w14:paraId="19625931" w14:textId="77777777" w:rsidR="00A23823" w:rsidRDefault="000128E6">
      <w:pPr>
        <w:pStyle w:val="Bibliography"/>
      </w:pPr>
      <w:bookmarkStart w:id="321" w:name="ref-neuerOceanBiologicalCarbon2014"/>
      <w:bookmarkEnd w:id="320"/>
      <w:r>
        <w:t xml:space="preserve">Neuer, Susanne, Morten Iversen, and Gerhard Fischer. 2014. “The Ocean’s Biological Carbon Pump as Part of the Global Carbon Cycle.” </w:t>
      </w:r>
      <w:r>
        <w:rPr>
          <w:i/>
        </w:rPr>
        <w:t>Limnology and Oceanography E-Lectures</w:t>
      </w:r>
      <w:r>
        <w:t xml:space="preserve"> 4 (4): 1–51. </w:t>
      </w:r>
      <w:hyperlink r:id="rId58">
        <w:r>
          <w:rPr>
            <w:rStyle w:val="Hyperlink"/>
          </w:rPr>
          <w:t>https://doi.org/10.4319/lol.2014.sneuer.miversen.gfischer.9</w:t>
        </w:r>
      </w:hyperlink>
      <w:r>
        <w:t>.</w:t>
      </w:r>
    </w:p>
    <w:p w14:paraId="6D0460A6" w14:textId="77777777" w:rsidR="00A23823" w:rsidRDefault="000128E6">
      <w:pPr>
        <w:pStyle w:val="Bibliography"/>
      </w:pPr>
      <w:bookmarkStart w:id="322" w:name="ref-passowBiologicalPumpHigh2012"/>
      <w:bookmarkEnd w:id="321"/>
      <w:r>
        <w:t xml:space="preserve">Passow, Uta, and Ca Carlson. 2012. “The Biological Pump in a High CO2 World.” </w:t>
      </w:r>
      <w:r>
        <w:rPr>
          <w:i/>
        </w:rPr>
        <w:t>Marine Ecology Progress Series</w:t>
      </w:r>
      <w:r>
        <w:t xml:space="preserve"> 470 (December): 249–71. </w:t>
      </w:r>
      <w:hyperlink r:id="rId59">
        <w:r>
          <w:rPr>
            <w:rStyle w:val="Hyperlink"/>
          </w:rPr>
          <w:t>https://doi.org/10.3354/meps09985</w:t>
        </w:r>
      </w:hyperlink>
      <w:r>
        <w:t>.</w:t>
      </w:r>
    </w:p>
    <w:p w14:paraId="5BFCB4D1" w14:textId="77777777" w:rsidR="00A23823" w:rsidRDefault="000128E6">
      <w:pPr>
        <w:pStyle w:val="Bibliography"/>
      </w:pPr>
      <w:bookmarkStart w:id="323" w:name="ref-penningtonPrimaryProductionEastern20"/>
      <w:bookmarkEnd w:id="322"/>
      <w:r>
        <w:lastRenderedPageBreak/>
        <w:t xml:space="preserve">Pennington, J. Timothy, Kevin L. Mahoney, Victor S. Kuwahara, Dorota D. Kolber, Ruth Calienes, and Francisco P. Chavez. 2006. “Primary Production in the Eastern Tropical Pacific: A Review.” </w:t>
      </w:r>
      <w:r>
        <w:rPr>
          <w:i/>
        </w:rPr>
        <w:t>Progress in Oceanography</w:t>
      </w:r>
      <w:r>
        <w:t xml:space="preserve"> 69 (2-4): 285–317. </w:t>
      </w:r>
      <w:hyperlink r:id="rId60">
        <w:r>
          <w:rPr>
            <w:rStyle w:val="Hyperlink"/>
          </w:rPr>
          <w:t>https://doi.org/10.1016/j.pocean.2006.03.012</w:t>
        </w:r>
      </w:hyperlink>
      <w:r>
        <w:t>.</w:t>
      </w:r>
    </w:p>
    <w:p w14:paraId="08B1A127" w14:textId="77777777" w:rsidR="00A23823" w:rsidRDefault="000128E6">
      <w:pPr>
        <w:pStyle w:val="Bibliography"/>
      </w:pPr>
      <w:bookmarkStart w:id="324" w:name="ref-picheralUnderwaterVisionProfiler2010"/>
      <w:bookmarkEnd w:id="323"/>
      <w:r>
        <w:t xml:space="preserve">Picheral, Marc, Lionel Guidi, Lars Stemmann, David M. Karl, Ghizlaine Iddaoud, and Gabriel Gorsky. 2010. “The Underwater Vision Profiler 5: An Advanced Instrument for High Spatial Resolution Studies of Particle Size Spectra and Zooplankton.” </w:t>
      </w:r>
      <w:r>
        <w:rPr>
          <w:i/>
        </w:rPr>
        <w:t>Limnology and Oceanography: Methods</w:t>
      </w:r>
      <w:r>
        <w:t xml:space="preserve"> 8 (9): 462–73. </w:t>
      </w:r>
      <w:hyperlink r:id="rId61">
        <w:r>
          <w:rPr>
            <w:rStyle w:val="Hyperlink"/>
          </w:rPr>
          <w:t>https://doi.org/10.4319/lom.2010.8.462</w:t>
        </w:r>
      </w:hyperlink>
      <w:r>
        <w:t>.</w:t>
      </w:r>
    </w:p>
    <w:p w14:paraId="218005E0" w14:textId="77777777" w:rsidR="00A23823" w:rsidRDefault="000128E6">
      <w:pPr>
        <w:pStyle w:val="Bibliography"/>
      </w:pPr>
      <w:bookmarkStart w:id="325" w:name="ref-rabindranathSeasonalDielVertical2011"/>
      <w:bookmarkEnd w:id="324"/>
      <w:r>
        <w:t xml:space="preserve">Rabindranath, Ananda, Malin Daase, Stig Falk-Petersen, Anette Wold, Margaret I. Wallace, Jørgen Berge, and Andrew S. Brierley. 2011. “Seasonal and Diel Vertical Migration of Zooplankton in the High Arctic During the Autumn Midnight Sun of 2008.” </w:t>
      </w:r>
      <w:r>
        <w:rPr>
          <w:i/>
        </w:rPr>
        <w:t>Marine Biodiversity</w:t>
      </w:r>
      <w:r>
        <w:t xml:space="preserve"> 41 (3): 365–82. </w:t>
      </w:r>
      <w:hyperlink r:id="rId62">
        <w:r>
          <w:rPr>
            <w:rStyle w:val="Hyperlink"/>
          </w:rPr>
          <w:t>https://doi.org/10.1007/s12526-010-0067-7</w:t>
        </w:r>
      </w:hyperlink>
      <w:r>
        <w:t>.</w:t>
      </w:r>
    </w:p>
    <w:p w14:paraId="476E1866" w14:textId="77777777" w:rsidR="00A23823" w:rsidRDefault="000128E6">
      <w:pPr>
        <w:pStyle w:val="Bibliography"/>
      </w:pPr>
      <w:bookmarkStart w:id="326" w:name="ref-riquelme-buguenoDielVerticalMigratio"/>
      <w:bookmarkEnd w:id="325"/>
      <w:r>
        <w:t xml:space="preserve">Riquelme-Bugueño, Ramiro, Iv’an P’erez-Santos, Nicol’as Alegr’ıa, Cristian A. Vargas, Mauricio A. Urbina, and Rub’en Escribano. 2020. “Diel Vertical Migration into Anoxic and High- P CO 2 Waters: Acoustic and Net-Based Krill Observations in the Humboldt Current.” </w:t>
      </w:r>
      <w:r>
        <w:rPr>
          <w:i/>
        </w:rPr>
        <w:t>Scientific Reports</w:t>
      </w:r>
      <w:r>
        <w:t xml:space="preserve"> 10 (1). Nature Publishing Group: 17181. </w:t>
      </w:r>
      <w:hyperlink r:id="rId63">
        <w:r>
          <w:rPr>
            <w:rStyle w:val="Hyperlink"/>
          </w:rPr>
          <w:t>https://doi.org/10.1038/s41598-020-73702-z</w:t>
        </w:r>
      </w:hyperlink>
      <w:r>
        <w:t>.</w:t>
      </w:r>
    </w:p>
    <w:p w14:paraId="65AAD978" w14:textId="77777777" w:rsidR="00A23823" w:rsidRDefault="000128E6">
      <w:pPr>
        <w:pStyle w:val="Bibliography"/>
      </w:pPr>
      <w:bookmarkStart w:id="327" w:name="ref-sainmontInterIntraspecificDiurnal201"/>
      <w:bookmarkEnd w:id="326"/>
      <w:r>
        <w:t xml:space="preserve">Sainmont, Julie, Astthor Gislason, Jan Heuschele, Clare N. Webster, Peter Sylvander, Miao Wang, and Øystein Varpe. 2014. “Inter- and Intra-Specific Diurnal Habitat Selection of Zooplankton During the Spring Bloom Observed by Video Plankton Recorder.” </w:t>
      </w:r>
      <w:r>
        <w:rPr>
          <w:i/>
        </w:rPr>
        <w:t>Marine Biology</w:t>
      </w:r>
      <w:r>
        <w:t xml:space="preserve"> 161 (8): 1931–41. </w:t>
      </w:r>
      <w:hyperlink r:id="rId64">
        <w:r>
          <w:rPr>
            <w:rStyle w:val="Hyperlink"/>
          </w:rPr>
          <w:t>https://doi.org/10.1007/s00227-014-2475-x</w:t>
        </w:r>
      </w:hyperlink>
      <w:r>
        <w:t>.</w:t>
      </w:r>
    </w:p>
    <w:p w14:paraId="6665B752" w14:textId="77777777" w:rsidR="00A23823" w:rsidRDefault="000128E6">
      <w:pPr>
        <w:pStyle w:val="Bibliography"/>
      </w:pPr>
      <w:bookmarkStart w:id="328" w:name="ref-siegelPredictionExportFate2016"/>
      <w:bookmarkEnd w:id="327"/>
      <w:r>
        <w:t xml:space="preserve">Siegel, D. A., Ken O. Buesseler, Michael J. Behrenfeld, Claudia R. Benitez-Nelson, Emmanuel Boss, Mark A. Brzezinski, Adrian Burd, et al. 2016. “Prediction of the Export and Fate of Global Ocean Net Primary Production: The EXPORTS Science Plan.” </w:t>
      </w:r>
      <w:r>
        <w:rPr>
          <w:i/>
        </w:rPr>
        <w:t>Frontiers in Marine Science</w:t>
      </w:r>
      <w:r>
        <w:t xml:space="preserve"> 3. </w:t>
      </w:r>
      <w:hyperlink r:id="rId65">
        <w:r>
          <w:rPr>
            <w:rStyle w:val="Hyperlink"/>
          </w:rPr>
          <w:t>https://doi.org/10.3389/fmars.2016.00022</w:t>
        </w:r>
      </w:hyperlink>
      <w:r>
        <w:t>.</w:t>
      </w:r>
    </w:p>
    <w:p w14:paraId="67369FC0" w14:textId="77777777" w:rsidR="00A23823" w:rsidRDefault="000128E6">
      <w:pPr>
        <w:pStyle w:val="Bibliography"/>
      </w:pPr>
      <w:bookmarkStart w:id="329" w:name="ref-steinbergZooplanktonVerticalMigratio"/>
      <w:bookmarkEnd w:id="328"/>
      <w:r>
        <w:t xml:space="preserve">Steinberg, Deborah K., Craig A. Carlson, Nicholas R. Bates, Sarah A. Goldthwait, Laurence P. Madin, and Anthony F. Michaels. 2000. “Zooplankton Vertical Migration and the Active Transport of Dissolved Organic and Inorganic Carbon in the Sargasso Sea.” </w:t>
      </w:r>
      <w:r>
        <w:rPr>
          <w:i/>
        </w:rPr>
        <w:t>Deep Sea Research Part I: Oceanographic Research Papers</w:t>
      </w:r>
      <w:r>
        <w:t xml:space="preserve"> 47 (1): 137–58. </w:t>
      </w:r>
      <w:hyperlink r:id="rId66">
        <w:r>
          <w:rPr>
            <w:rStyle w:val="Hyperlink"/>
          </w:rPr>
          <w:t>https://doi.org/10.1016/S0967-0637(99)00052-7</w:t>
        </w:r>
      </w:hyperlink>
      <w:r>
        <w:t>.</w:t>
      </w:r>
    </w:p>
    <w:p w14:paraId="359B7639" w14:textId="77777777" w:rsidR="00A23823" w:rsidRDefault="000128E6">
      <w:pPr>
        <w:pStyle w:val="Bibliography"/>
      </w:pPr>
      <w:bookmarkStart w:id="330" w:name="ref-steinbergZooplanktonOceanCarbon2017"/>
      <w:bookmarkEnd w:id="329"/>
      <w:r>
        <w:t xml:space="preserve">Steinberg, Deborah K., and Michael R. Landry. 2017. “Zooplankton and the Ocean Carbon Cycle.” </w:t>
      </w:r>
      <w:r>
        <w:rPr>
          <w:i/>
        </w:rPr>
        <w:t>Annual Review of Marine Science</w:t>
      </w:r>
      <w:r>
        <w:t xml:space="preserve"> 9: 413–44. </w:t>
      </w:r>
      <w:hyperlink r:id="rId67">
        <w:r>
          <w:rPr>
            <w:rStyle w:val="Hyperlink"/>
          </w:rPr>
          <w:t>https://doi.org/10.1146/annurev-marine-010814-015924</w:t>
        </w:r>
      </w:hyperlink>
      <w:r>
        <w:t>.</w:t>
      </w:r>
    </w:p>
    <w:p w14:paraId="28132AA5" w14:textId="77777777" w:rsidR="00A23823" w:rsidRDefault="000128E6">
      <w:pPr>
        <w:pStyle w:val="Bibliography"/>
      </w:pPr>
      <w:bookmarkStart w:id="331" w:name="ref-steinbergBacterialVsZooplankton2008"/>
      <w:bookmarkEnd w:id="330"/>
      <w:r>
        <w:t xml:space="preserve">Steinberg, Deborah K., Benjamin A. S. Van Mooy, Ken O. Buesseler, Philip W. Boyd, Toru Kobari, and David M. Karl. 2008. “Bacterial Vs. Zooplankton Control of Sinking Particle Flux in the Ocean’s Twilight Zone.” </w:t>
      </w:r>
      <w:r>
        <w:rPr>
          <w:i/>
        </w:rPr>
        <w:t>Limnology and Oceanography</w:t>
      </w:r>
      <w:r>
        <w:t xml:space="preserve"> 53 (4): 1327–38. </w:t>
      </w:r>
      <w:hyperlink r:id="rId68">
        <w:r>
          <w:rPr>
            <w:rStyle w:val="Hyperlink"/>
          </w:rPr>
          <w:t>https://doi.org/10.2307/40058255</w:t>
        </w:r>
      </w:hyperlink>
      <w:r>
        <w:t>.</w:t>
      </w:r>
    </w:p>
    <w:p w14:paraId="0257CFCA" w14:textId="77777777" w:rsidR="00A23823" w:rsidRDefault="000128E6">
      <w:pPr>
        <w:pStyle w:val="Bibliography"/>
      </w:pPr>
      <w:bookmarkStart w:id="332" w:name="ref-strammaExpandingOxygenMinimumZones20"/>
      <w:bookmarkEnd w:id="331"/>
      <w:r>
        <w:t xml:space="preserve">Stramma, Lothar, Gregory C. Johnson, Janet Sprintall, and Volker Mohrholz. 2008. “Expanding Oxygen-Minimum Zones in the Tropical Oceans.” </w:t>
      </w:r>
      <w:r>
        <w:rPr>
          <w:i/>
        </w:rPr>
        <w:t>Science</w:t>
      </w:r>
      <w:r>
        <w:t xml:space="preserve"> 320 (5876): 655–58. </w:t>
      </w:r>
      <w:hyperlink r:id="rId69">
        <w:r>
          <w:rPr>
            <w:rStyle w:val="Hyperlink"/>
          </w:rPr>
          <w:t>https://doi.org/10.1126/science.1153847</w:t>
        </w:r>
      </w:hyperlink>
      <w:r>
        <w:t>.</w:t>
      </w:r>
    </w:p>
    <w:p w14:paraId="7DCB35AC" w14:textId="77777777" w:rsidR="00A23823" w:rsidRDefault="000128E6">
      <w:pPr>
        <w:pStyle w:val="Bibliography"/>
      </w:pPr>
      <w:bookmarkStart w:id="333" w:name="ref-stukelNitrogenIsotopeFlows2018"/>
      <w:bookmarkEnd w:id="332"/>
      <w:r>
        <w:t xml:space="preserve">Stukel, Michael R., Moira D’ecima, Michael R. Landry, and Karen E. Selph. 2018. “Nitrogen and Isotope Flows Through the Costa Rica Dome Upwelling Ecosystem: The Crucial Mesozooplankton Role in Export Flux.” </w:t>
      </w:r>
      <w:r>
        <w:rPr>
          <w:i/>
        </w:rPr>
        <w:t>Global Biogeochemical Cycles</w:t>
      </w:r>
      <w:r>
        <w:t xml:space="preserve"> 32 (12): 1815–32. </w:t>
      </w:r>
      <w:hyperlink r:id="rId70">
        <w:r>
          <w:rPr>
            <w:rStyle w:val="Hyperlink"/>
          </w:rPr>
          <w:t>https://doi.org/10.1029/2018GB005968</w:t>
        </w:r>
      </w:hyperlink>
      <w:r>
        <w:t>.</w:t>
      </w:r>
    </w:p>
    <w:p w14:paraId="77D6F7A7" w14:textId="77777777" w:rsidR="00A23823" w:rsidRDefault="000128E6">
      <w:pPr>
        <w:pStyle w:val="Bibliography"/>
      </w:pPr>
      <w:bookmarkStart w:id="334" w:name="ref-stukelRolesSuspensionFeedingFluxFeed"/>
      <w:bookmarkEnd w:id="333"/>
      <w:r>
        <w:lastRenderedPageBreak/>
        <w:t xml:space="preserve">Stukel, Michael R., Mark D. Ohman, Thomas B. Kelly, and Tristan Biard. 2019. “The Roles of Suspension-Feeding and Flux-Feeding Zooplankton as Gatekeepers of Particle Flux into the Mesopelagic Ocean in the Northeast Pacific.” </w:t>
      </w:r>
      <w:r>
        <w:rPr>
          <w:i/>
        </w:rPr>
        <w:t>Frontiers in Marine Science</w:t>
      </w:r>
      <w:r>
        <w:t xml:space="preserve"> 6. Frontiers. </w:t>
      </w:r>
      <w:hyperlink r:id="rId71">
        <w:r>
          <w:rPr>
            <w:rStyle w:val="Hyperlink"/>
          </w:rPr>
          <w:t>https://doi.org/10.3389/fmars.2019.00397</w:t>
        </w:r>
      </w:hyperlink>
      <w:r>
        <w:t>.</w:t>
      </w:r>
    </w:p>
    <w:p w14:paraId="0CE7AF4B" w14:textId="77777777" w:rsidR="00A23823" w:rsidRDefault="000128E6">
      <w:pPr>
        <w:pStyle w:val="Bibliography"/>
      </w:pPr>
      <w:bookmarkStart w:id="335" w:name="ref-turnerZooplanktonFecalPellets2015"/>
      <w:bookmarkEnd w:id="334"/>
      <w:r>
        <w:t xml:space="preserve">Turner, Jefferson T. 2015. “Zooplankton Fecal Pellets, Marine Snow, Phytodetritus and the Ocean’s Biological Pump.” </w:t>
      </w:r>
      <w:r>
        <w:rPr>
          <w:i/>
        </w:rPr>
        <w:t>Progress in Oceanography</w:t>
      </w:r>
      <w:r>
        <w:t xml:space="preserve"> 130 (January): 205–48. </w:t>
      </w:r>
      <w:hyperlink r:id="rId72">
        <w:r>
          <w:rPr>
            <w:rStyle w:val="Hyperlink"/>
          </w:rPr>
          <w:t>https://doi.org/10.1016/j.pocean.2014.08.005</w:t>
        </w:r>
      </w:hyperlink>
      <w:r>
        <w:t>.</w:t>
      </w:r>
    </w:p>
    <w:p w14:paraId="2F3C79D5" w14:textId="77777777" w:rsidR="00A23823" w:rsidRDefault="000128E6">
      <w:pPr>
        <w:pStyle w:val="Bibliography"/>
      </w:pPr>
      <w:bookmarkStart w:id="336" w:name="ref-vanmooyImpactSuboxiaSinking2002"/>
      <w:bookmarkEnd w:id="335"/>
      <w:r>
        <w:t xml:space="preserve">Van Mooy, Benjamin A. S, Richard G Keil, and Allan H Devol. 2002. “Impact of Suboxia on Sinking Particulate Organic Carbon: Enhanced Carbon Flux and Preferential Degradation of Amino Acids via Denitrification.” </w:t>
      </w:r>
      <w:r>
        <w:rPr>
          <w:i/>
        </w:rPr>
        <w:t>Geochimica et Cosmochimica Acta</w:t>
      </w:r>
      <w:r>
        <w:t xml:space="preserve"> 66 (3): 457–65. </w:t>
      </w:r>
      <w:hyperlink r:id="rId73">
        <w:r>
          <w:rPr>
            <w:rStyle w:val="Hyperlink"/>
          </w:rPr>
          <w:t>https://doi.org/10.1016/S0016-7037(01)00787-6</w:t>
        </w:r>
      </w:hyperlink>
      <w:r>
        <w:t>.</w:t>
      </w:r>
    </w:p>
    <w:p w14:paraId="3E1AB2F3" w14:textId="77777777" w:rsidR="00A23823" w:rsidRDefault="000128E6">
      <w:pPr>
        <w:pStyle w:val="Bibliography"/>
      </w:pPr>
      <w:bookmarkStart w:id="337" w:name="ref-weberEfficientParticleTransfer2020"/>
      <w:bookmarkEnd w:id="336"/>
      <w:r>
        <w:t xml:space="preserve">Weber, Thomas, and Daniele Bianchi. 2020. “Efficient Particle Transfer to Depth in Oxygen Minimum Zones of the Pacific and Indian Oceans.” </w:t>
      </w:r>
      <w:r>
        <w:rPr>
          <w:i/>
        </w:rPr>
        <w:t>Frontiers in Earth Science</w:t>
      </w:r>
      <w:r>
        <w:t xml:space="preserve"> 8. Frontiers. </w:t>
      </w:r>
      <w:hyperlink r:id="rId74">
        <w:r>
          <w:rPr>
            <w:rStyle w:val="Hyperlink"/>
          </w:rPr>
          <w:t>https://doi.org/10.3389/feart.2020.00376</w:t>
        </w:r>
      </w:hyperlink>
      <w:r>
        <w:t>.</w:t>
      </w:r>
    </w:p>
    <w:p w14:paraId="214FF490" w14:textId="77777777" w:rsidR="00A23823" w:rsidRDefault="000128E6">
      <w:pPr>
        <w:pStyle w:val="Bibliography"/>
      </w:pPr>
      <w:bookmarkStart w:id="338" w:name="ref-wilsonChangesFecalPellet2008"/>
      <w:bookmarkEnd w:id="337"/>
      <w:r>
        <w:t xml:space="preserve">Wilson, Stephanie E., Deborah K. Steinberg, and Ken O. Buesseler. 2008. “Changes in Fecal Pellet Characteristics with Depth as Indicators of Zooplankton Repackaging of Particles in the Mesopelagic Zone of the Subtropical and Subarctic North Pacific Ocean.” </w:t>
      </w:r>
      <w:r>
        <w:rPr>
          <w:i/>
        </w:rPr>
        <w:t>Deep Sea Research Part II: Topical Studies in Oceanography</w:t>
      </w:r>
      <w:r>
        <w:t xml:space="preserve"> 55 (14-15): 1636–47. </w:t>
      </w:r>
      <w:hyperlink r:id="rId75">
        <w:r>
          <w:rPr>
            <w:rStyle w:val="Hyperlink"/>
          </w:rPr>
          <w:t>https://doi.org/10.1016/j.dsr2.2008.04.019</w:t>
        </w:r>
      </w:hyperlink>
      <w:r>
        <w:t>.</w:t>
      </w:r>
    </w:p>
    <w:p w14:paraId="1365FB74" w14:textId="77777777" w:rsidR="00A23823" w:rsidRDefault="000128E6">
      <w:pPr>
        <w:pStyle w:val="Bibliography"/>
      </w:pPr>
      <w:bookmarkStart w:id="339" w:name="ref-wishnerZooplanktonEasternTropical201"/>
      <w:bookmarkEnd w:id="338"/>
      <w:r>
        <w:t xml:space="preserve">Wishner, Karen F., Dawn M. Outram, Brad A. Seibel, Kendra L. Daly, and Rebecca L. Williams. 2013. “Zooplankton in the Eastern Tropical North Pacific: Boundary Effects of Oxygen Minimum Zone Expansion.” </w:t>
      </w:r>
      <w:r>
        <w:rPr>
          <w:i/>
        </w:rPr>
        <w:t>Deep Sea Research Part I: Oceanographic Research Papers</w:t>
      </w:r>
      <w:r>
        <w:t xml:space="preserve"> 79 (September): 122–40. </w:t>
      </w:r>
      <w:hyperlink r:id="rId76">
        <w:r>
          <w:rPr>
            <w:rStyle w:val="Hyperlink"/>
          </w:rPr>
          <w:t>https://doi.org/10.1016/j.dsr.2013.05.012</w:t>
        </w:r>
      </w:hyperlink>
      <w:r>
        <w:t>.</w:t>
      </w:r>
    </w:p>
    <w:p w14:paraId="4A6C3B06" w14:textId="77777777" w:rsidR="00A23823" w:rsidRDefault="000128E6">
      <w:pPr>
        <w:pStyle w:val="Bibliography"/>
      </w:pPr>
      <w:bookmarkStart w:id="340" w:name="ref-yangDielVerticalMigration2019"/>
      <w:bookmarkEnd w:id="339"/>
      <w:r>
        <w:t xml:space="preserve">Yang, Chenghao, Dongfeng Xu, Zuozhi Chen, Jun Wang, Mingquan Xu, Yaochu Yuan, and Meng Zhou. 2019. “Diel Vertical Migration of Zooplankton and Micronekton on the Northern Slope of the South China Sea Observed by a Moored ADCP.” </w:t>
      </w:r>
      <w:r>
        <w:rPr>
          <w:i/>
        </w:rPr>
        <w:t>Deep Sea Research Part II: Topical Studies in Oceanography</w:t>
      </w:r>
      <w:r>
        <w:t xml:space="preserve"> 167 (September): 93–104. </w:t>
      </w:r>
      <w:hyperlink r:id="rId77">
        <w:r>
          <w:rPr>
            <w:rStyle w:val="Hyperlink"/>
          </w:rPr>
          <w:t>https://doi.org/10.1016/j.dsr2.2019.04.012</w:t>
        </w:r>
      </w:hyperlink>
      <w:r>
        <w:t>.</w:t>
      </w:r>
      <w:bookmarkEnd w:id="340"/>
      <w:bookmarkEnd w:id="289"/>
    </w:p>
    <w:sectPr w:rsidR="00A23823" w:rsidSect="000128E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3" w:author="Jacob Cram" w:date="2021-02-22T14:13:00Z" w:initials="JC">
    <w:p w14:paraId="0EE9E090" w14:textId="4CC72B68" w:rsidR="000128E6" w:rsidRDefault="000128E6">
      <w:pPr>
        <w:pStyle w:val="CommentText"/>
      </w:pPr>
      <w:r>
        <w:rPr>
          <w:rStyle w:val="CommentReference"/>
        </w:rPr>
        <w:annotationRef/>
      </w:r>
      <w:r>
        <w:t>FLAG</w:t>
      </w:r>
    </w:p>
  </w:comment>
  <w:comment w:id="112" w:author="Jacob Cram" w:date="2021-02-22T14:27:00Z" w:initials="JC">
    <w:p w14:paraId="7152F6AA" w14:textId="732F4CC7" w:rsidR="000128E6" w:rsidRDefault="000128E6">
      <w:pPr>
        <w:pStyle w:val="CommentText"/>
      </w:pPr>
      <w:r>
        <w:rPr>
          <w:rStyle w:val="CommentReference"/>
        </w:rPr>
        <w:annotationRef/>
      </w:r>
      <w:r>
        <w:t>Superscript</w:t>
      </w:r>
    </w:p>
  </w:comment>
  <w:comment w:id="113" w:author="Jacob Cram" w:date="2021-02-22T14:28:00Z" w:initials="JC">
    <w:p w14:paraId="59CDDC07" w14:textId="40235170" w:rsidR="000128E6" w:rsidRDefault="000128E6">
      <w:pPr>
        <w:pStyle w:val="CommentText"/>
      </w:pPr>
      <w:r>
        <w:rPr>
          <w:rStyle w:val="CommentReference"/>
        </w:rPr>
        <w:annotationRef/>
      </w:r>
      <w:r>
        <w:t>Superscript</w:t>
      </w:r>
    </w:p>
  </w:comment>
  <w:comment w:id="141" w:author="Jacob Cram" w:date="2021-02-22T14:40:00Z" w:initials="JC">
    <w:p w14:paraId="575F34B1" w14:textId="376FC7D8" w:rsidR="000128E6" w:rsidRDefault="000128E6">
      <w:pPr>
        <w:pStyle w:val="CommentText"/>
      </w:pPr>
      <w:r>
        <w:rPr>
          <w:rStyle w:val="CommentReference"/>
        </w:rPr>
        <w:annotationRef/>
      </w:r>
      <w:r>
        <w:t>I need to log transform size in this equation.</w:t>
      </w:r>
    </w:p>
  </w:comment>
  <w:comment w:id="143" w:author="Jacob Cram" w:date="2021-02-22T14:41:00Z" w:initials="JC">
    <w:p w14:paraId="565271EC" w14:textId="7615D6A7" w:rsidR="000128E6" w:rsidRDefault="000128E6">
      <w:pPr>
        <w:pStyle w:val="CommentText"/>
      </w:pPr>
      <w:r>
        <w:rPr>
          <w:rStyle w:val="CommentReference"/>
        </w:rPr>
        <w:annotationRef/>
      </w:r>
      <w:r>
        <w:t>Remove parentheses from “</w:t>
      </w:r>
      <w:proofErr w:type="gramStart"/>
      <w:r>
        <w:t>Size”</w:t>
      </w:r>
      <w:proofErr w:type="gramEnd"/>
    </w:p>
  </w:comment>
  <w:comment w:id="144" w:author="Jacob Cram" w:date="2021-02-22T14:41:00Z" w:initials="JC">
    <w:p w14:paraId="5B3C9F24" w14:textId="2B2FD319" w:rsidR="000128E6" w:rsidRDefault="000128E6">
      <w:pPr>
        <w:pStyle w:val="CommentText"/>
      </w:pPr>
      <w:r>
        <w:rPr>
          <w:rStyle w:val="CommentReference"/>
        </w:rPr>
        <w:annotationRef/>
      </w:r>
      <w:r>
        <w:t>Figure out how to move to right.</w:t>
      </w:r>
    </w:p>
  </w:comment>
  <w:comment w:id="150" w:author="Jacob Cram" w:date="2021-02-22T14:42:00Z" w:initials="JC">
    <w:p w14:paraId="66830CA0" w14:textId="7FA37D36" w:rsidR="000128E6" w:rsidRDefault="000128E6">
      <w:pPr>
        <w:pStyle w:val="CommentText"/>
      </w:pPr>
      <w:r>
        <w:rPr>
          <w:rStyle w:val="CommentReference"/>
        </w:rPr>
        <w:annotationRef/>
      </w:r>
      <w:r>
        <w:t>= sign next to Flux</w:t>
      </w:r>
    </w:p>
  </w:comment>
  <w:comment w:id="210" w:author="Jacob Cram" w:date="2021-02-22T15:12:00Z" w:initials="JC">
    <w:p w14:paraId="7638AC17" w14:textId="5CC718F9" w:rsidR="00E54193" w:rsidRDefault="00E54193">
      <w:pPr>
        <w:pStyle w:val="CommentText"/>
      </w:pPr>
      <w:r>
        <w:rPr>
          <w:rStyle w:val="CommentReference"/>
        </w:rPr>
        <w:annotationRef/>
      </w:r>
      <w:r>
        <w:t>Why is this a square bracket?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EE9E090" w15:done="0"/>
  <w15:commentEx w15:paraId="7152F6AA" w15:done="0"/>
  <w15:commentEx w15:paraId="59CDDC07" w15:done="0"/>
  <w15:commentEx w15:paraId="575F34B1" w15:done="0"/>
  <w15:commentEx w15:paraId="565271EC" w15:done="0"/>
  <w15:commentEx w15:paraId="5B3C9F24" w15:done="0"/>
  <w15:commentEx w15:paraId="66830CA0" w15:done="0"/>
  <w15:commentEx w15:paraId="7638AC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3A71" w16cex:dateUtc="2021-02-22T19:13:00Z"/>
  <w16cex:commentExtensible w16cex:durableId="23DE3DE4" w16cex:dateUtc="2021-02-22T19:27:00Z"/>
  <w16cex:commentExtensible w16cex:durableId="23DE3DF4" w16cex:dateUtc="2021-02-22T19:28:00Z"/>
  <w16cex:commentExtensible w16cex:durableId="23DE40DA" w16cex:dateUtc="2021-02-22T19:40:00Z"/>
  <w16cex:commentExtensible w16cex:durableId="23DE4103" w16cex:dateUtc="2021-02-22T19:41:00Z"/>
  <w16cex:commentExtensible w16cex:durableId="23DE4117" w16cex:dateUtc="2021-02-22T19:41:00Z"/>
  <w16cex:commentExtensible w16cex:durableId="23DE416E" w16cex:dateUtc="2021-02-22T19:42:00Z"/>
  <w16cex:commentExtensible w16cex:durableId="23DE4854" w16cex:dateUtc="2021-02-22T2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EE9E090" w16cid:durableId="23DE3A71"/>
  <w16cid:commentId w16cid:paraId="7152F6AA" w16cid:durableId="23DE3DE4"/>
  <w16cid:commentId w16cid:paraId="59CDDC07" w16cid:durableId="23DE3DF4"/>
  <w16cid:commentId w16cid:paraId="575F34B1" w16cid:durableId="23DE40DA"/>
  <w16cid:commentId w16cid:paraId="565271EC" w16cid:durableId="23DE4103"/>
  <w16cid:commentId w16cid:paraId="5B3C9F24" w16cid:durableId="23DE4117"/>
  <w16cid:commentId w16cid:paraId="66830CA0" w16cid:durableId="23DE416E"/>
  <w16cid:commentId w16cid:paraId="7638AC17" w16cid:durableId="23DE48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7C2AD" w14:textId="77777777" w:rsidR="000128E6" w:rsidRDefault="000128E6">
      <w:pPr>
        <w:spacing w:after="0"/>
      </w:pPr>
      <w:r>
        <w:separator/>
      </w:r>
    </w:p>
  </w:endnote>
  <w:endnote w:type="continuationSeparator" w:id="0">
    <w:p w14:paraId="2068ADBB" w14:textId="77777777" w:rsidR="000128E6" w:rsidRDefault="000128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AR PL SungtiL GB">
    <w:altName w:val="Calibri"/>
    <w:charset w:val="00"/>
    <w:family w:val="auto"/>
    <w:pitch w:val="variable"/>
  </w:font>
  <w:font w:name="Lohit Devanagari">
    <w:altName w:val="Calibri"/>
    <w:charset w:val="00"/>
    <w:family w:val="auto"/>
    <w:pitch w:val="variable"/>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574A98" w14:textId="77777777" w:rsidR="000128E6" w:rsidRDefault="000128E6">
      <w:r>
        <w:separator/>
      </w:r>
    </w:p>
  </w:footnote>
  <w:footnote w:type="continuationSeparator" w:id="0">
    <w:p w14:paraId="39459CCE" w14:textId="77777777" w:rsidR="000128E6" w:rsidRDefault="000128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E40A48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B457EB5"/>
    <w:multiLevelType w:val="hybridMultilevel"/>
    <w:tmpl w:val="EBCEE78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1AE401"/>
    <w:multiLevelType w:val="multilevel"/>
    <w:tmpl w:val="713475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302E07AF"/>
    <w:multiLevelType w:val="hybridMultilevel"/>
    <w:tmpl w:val="52AC28F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cob Cram">
    <w15:presenceInfo w15:providerId="Windows Live" w15:userId="88cdf0670b7003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128E6"/>
    <w:rsid w:val="00207DB9"/>
    <w:rsid w:val="00302700"/>
    <w:rsid w:val="00422CD1"/>
    <w:rsid w:val="004A3DB7"/>
    <w:rsid w:val="004E29B3"/>
    <w:rsid w:val="00590D07"/>
    <w:rsid w:val="006C4BFD"/>
    <w:rsid w:val="00774452"/>
    <w:rsid w:val="00784D58"/>
    <w:rsid w:val="00834315"/>
    <w:rsid w:val="008D6863"/>
    <w:rsid w:val="00A23823"/>
    <w:rsid w:val="00A52F8F"/>
    <w:rsid w:val="00A623D2"/>
    <w:rsid w:val="00B33017"/>
    <w:rsid w:val="00B40F2B"/>
    <w:rsid w:val="00B86B75"/>
    <w:rsid w:val="00BC48D5"/>
    <w:rsid w:val="00C36279"/>
    <w:rsid w:val="00E315A3"/>
    <w:rsid w:val="00E54193"/>
    <w:rsid w:val="00EB719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EAEE1"/>
  <w15:docId w15:val="{AB051D90-66C4-4958-940C-DD80C2FCF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 w:eastAsia="en-US" w:bidi="ar-SA"/>
      </w:rPr>
    </w:rPrDefault>
    <w:pPrDefault>
      <w:pPr>
        <w:spacing w:after="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506"/>
  </w:style>
  <w:style w:type="paragraph" w:styleId="Heading1">
    <w:name w:val="heading 1"/>
    <w:basedOn w:val="Normal"/>
    <w:next w:val="Normal"/>
    <w:uiPriority w:val="9"/>
    <w:qFormat/>
    <w:rsid w:val="005904C1"/>
    <w:pPr>
      <w:keepNext/>
      <w:keepLines/>
      <w:spacing w:before="100" w:after="40"/>
      <w:outlineLvl w:val="0"/>
    </w:pPr>
    <w:rPr>
      <w:b/>
      <w:i/>
      <w:sz w:val="36"/>
      <w:szCs w:val="36"/>
    </w:rPr>
  </w:style>
  <w:style w:type="paragraph" w:styleId="Heading2">
    <w:name w:val="heading 2"/>
    <w:basedOn w:val="Normal"/>
    <w:next w:val="Normal"/>
    <w:uiPriority w:val="9"/>
    <w:unhideWhenUsed/>
    <w:qFormat/>
    <w:pPr>
      <w:keepNext/>
      <w:keepLines/>
      <w:spacing w:before="60" w:after="40"/>
      <w:outlineLvl w:val="1"/>
    </w:pPr>
    <w:rPr>
      <w:b/>
      <w:sz w:val="28"/>
      <w:szCs w:val="28"/>
    </w:rPr>
  </w:style>
  <w:style w:type="paragraph" w:styleId="Heading3">
    <w:name w:val="heading 3"/>
    <w:basedOn w:val="Normal"/>
    <w:next w:val="Normal"/>
    <w:uiPriority w:val="9"/>
    <w:unhideWhenUsed/>
    <w:qFormat/>
    <w:rsid w:val="00E259D7"/>
    <w:pPr>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Bibliography">
    <w:name w:val="Bibliography"/>
    <w:basedOn w:val="Normal"/>
    <w:next w:val="Normal"/>
    <w:uiPriority w:val="37"/>
    <w:unhideWhenUsed/>
    <w:rsid w:val="00780114"/>
    <w:pPr>
      <w:tabs>
        <w:tab w:val="left" w:pos="624"/>
      </w:tabs>
      <w:spacing w:after="240"/>
      <w:ind w:left="624" w:hanging="624"/>
    </w:pPr>
  </w:style>
  <w:style w:type="paragraph" w:customStyle="1" w:styleId="FigureCaption">
    <w:name w:val="FigureCaption"/>
    <w:basedOn w:val="Normal"/>
    <w:link w:val="FigureCaptionChar"/>
    <w:qFormat/>
    <w:rsid w:val="004E5506"/>
    <w:pPr>
      <w:spacing w:line="228" w:lineRule="auto"/>
    </w:pPr>
    <w:rPr>
      <w:rFonts w:eastAsia="Arial"/>
      <w:sz w:val="18"/>
      <w:szCs w:val="18"/>
    </w:rPr>
  </w:style>
  <w:style w:type="paragraph" w:customStyle="1" w:styleId="Hypothesis">
    <w:name w:val="Hypothesis"/>
    <w:basedOn w:val="Normal"/>
    <w:link w:val="HypothesisChar"/>
    <w:qFormat/>
    <w:rsid w:val="00C45989"/>
    <w:rPr>
      <w:b/>
    </w:rPr>
  </w:style>
  <w:style w:type="character" w:customStyle="1" w:styleId="FigureCaptionChar">
    <w:name w:val="FigureCaption Char"/>
    <w:basedOn w:val="DefaultParagraphFont"/>
    <w:link w:val="FigureCaption"/>
    <w:rsid w:val="004E5506"/>
    <w:rPr>
      <w:rFonts w:eastAsia="Arial"/>
      <w:sz w:val="18"/>
      <w:szCs w:val="18"/>
    </w:rPr>
  </w:style>
  <w:style w:type="paragraph" w:customStyle="1" w:styleId="SubHypothesis">
    <w:name w:val="SubHypothesis"/>
    <w:basedOn w:val="Hypothesis"/>
    <w:link w:val="SubHypothesisChar"/>
    <w:qFormat/>
    <w:rsid w:val="00C45989"/>
    <w:pPr>
      <w:ind w:left="180"/>
    </w:pPr>
  </w:style>
  <w:style w:type="character" w:customStyle="1" w:styleId="HypothesisChar">
    <w:name w:val="Hypothesis Char"/>
    <w:basedOn w:val="DefaultParagraphFont"/>
    <w:link w:val="Hypothesis"/>
    <w:rsid w:val="00C45989"/>
    <w:rPr>
      <w:b/>
    </w:rPr>
  </w:style>
  <w:style w:type="character" w:styleId="CommentReference">
    <w:name w:val="annotation reference"/>
    <w:basedOn w:val="DefaultParagraphFont"/>
    <w:uiPriority w:val="99"/>
    <w:semiHidden/>
    <w:unhideWhenUsed/>
    <w:rsid w:val="006A14EB"/>
    <w:rPr>
      <w:sz w:val="16"/>
      <w:szCs w:val="16"/>
    </w:rPr>
  </w:style>
  <w:style w:type="character" w:customStyle="1" w:styleId="SubHypothesisChar">
    <w:name w:val="SubHypothesis Char"/>
    <w:basedOn w:val="HypothesisChar"/>
    <w:link w:val="SubHypothesis"/>
    <w:rsid w:val="00C45989"/>
    <w:rPr>
      <w:b/>
    </w:rPr>
  </w:style>
  <w:style w:type="paragraph" w:styleId="CommentText">
    <w:name w:val="annotation text"/>
    <w:basedOn w:val="Normal"/>
    <w:link w:val="CommentTextChar"/>
    <w:uiPriority w:val="99"/>
    <w:semiHidden/>
    <w:unhideWhenUsed/>
    <w:rsid w:val="006A14EB"/>
    <w:rPr>
      <w:sz w:val="20"/>
      <w:szCs w:val="20"/>
    </w:rPr>
  </w:style>
  <w:style w:type="character" w:customStyle="1" w:styleId="CommentTextChar">
    <w:name w:val="Comment Text Char"/>
    <w:basedOn w:val="DefaultParagraphFont"/>
    <w:link w:val="CommentText"/>
    <w:uiPriority w:val="99"/>
    <w:semiHidden/>
    <w:rsid w:val="006A14EB"/>
    <w:rPr>
      <w:sz w:val="20"/>
      <w:szCs w:val="20"/>
    </w:rPr>
  </w:style>
  <w:style w:type="paragraph" w:styleId="CommentSubject">
    <w:name w:val="annotation subject"/>
    <w:basedOn w:val="CommentText"/>
    <w:next w:val="CommentText"/>
    <w:link w:val="CommentSubjectChar"/>
    <w:uiPriority w:val="99"/>
    <w:semiHidden/>
    <w:unhideWhenUsed/>
    <w:rsid w:val="006A14EB"/>
    <w:rPr>
      <w:b/>
      <w:bCs/>
    </w:rPr>
  </w:style>
  <w:style w:type="character" w:customStyle="1" w:styleId="CommentSubjectChar">
    <w:name w:val="Comment Subject Char"/>
    <w:basedOn w:val="CommentTextChar"/>
    <w:link w:val="CommentSubject"/>
    <w:uiPriority w:val="99"/>
    <w:semiHidden/>
    <w:rsid w:val="006A14EB"/>
    <w:rPr>
      <w:b/>
      <w:bCs/>
      <w:sz w:val="20"/>
      <w:szCs w:val="20"/>
    </w:rPr>
  </w:style>
  <w:style w:type="paragraph" w:styleId="BalloonText">
    <w:name w:val="Balloon Text"/>
    <w:basedOn w:val="Normal"/>
    <w:link w:val="BalloonTextChar"/>
    <w:uiPriority w:val="99"/>
    <w:semiHidden/>
    <w:unhideWhenUsed/>
    <w:rsid w:val="006A14E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4EB"/>
    <w:rPr>
      <w:rFonts w:ascii="Segoe UI" w:hAnsi="Segoe UI" w:cs="Segoe UI"/>
      <w:sz w:val="18"/>
      <w:szCs w:val="18"/>
    </w:rPr>
  </w:style>
  <w:style w:type="character" w:styleId="Hyperlink">
    <w:name w:val="Hyperlink"/>
    <w:basedOn w:val="DefaultParagraphFont"/>
    <w:uiPriority w:val="99"/>
    <w:semiHidden/>
    <w:unhideWhenUsed/>
    <w:rsid w:val="00620196"/>
    <w:rPr>
      <w:color w:val="0000FF"/>
      <w:u w:val="single"/>
    </w:rPr>
  </w:style>
  <w:style w:type="character" w:styleId="FollowedHyperlink">
    <w:name w:val="FollowedHyperlink"/>
    <w:basedOn w:val="DefaultParagraphFont"/>
    <w:uiPriority w:val="99"/>
    <w:semiHidden/>
    <w:unhideWhenUsed/>
    <w:rsid w:val="00620196"/>
    <w:rPr>
      <w:color w:val="800080" w:themeColor="followedHyperlink"/>
      <w:u w:val="single"/>
    </w:rPr>
  </w:style>
  <w:style w:type="paragraph" w:styleId="ListParagraph">
    <w:name w:val="List Paragraph"/>
    <w:basedOn w:val="Normal"/>
    <w:uiPriority w:val="34"/>
    <w:qFormat/>
    <w:rsid w:val="00620196"/>
    <w:pPr>
      <w:ind w:left="720"/>
      <w:contextualSpacing/>
    </w:pPr>
  </w:style>
  <w:style w:type="paragraph" w:customStyle="1" w:styleId="Standard">
    <w:name w:val="Standard"/>
    <w:rsid w:val="00180E35"/>
    <w:pPr>
      <w:suppressAutoHyphens/>
      <w:autoSpaceDN w:val="0"/>
      <w:spacing w:after="0"/>
      <w:textAlignment w:val="baseline"/>
    </w:pPr>
    <w:rPr>
      <w:rFonts w:ascii="Liberation Serif" w:eastAsia="AR PL SungtiL GB" w:hAnsi="Liberation Serif" w:cs="Lohit Devanagari"/>
      <w:kern w:val="3"/>
      <w:sz w:val="24"/>
      <w:szCs w:val="24"/>
      <w:lang w:val="en-US" w:eastAsia="zh-CN" w:bidi="hi-IN"/>
    </w:rPr>
  </w:style>
  <w:style w:type="paragraph" w:styleId="Header">
    <w:name w:val="header"/>
    <w:basedOn w:val="Normal"/>
    <w:link w:val="HeaderChar"/>
    <w:uiPriority w:val="99"/>
    <w:unhideWhenUsed/>
    <w:rsid w:val="00FE71BA"/>
    <w:pPr>
      <w:tabs>
        <w:tab w:val="center" w:pos="4680"/>
        <w:tab w:val="right" w:pos="9360"/>
      </w:tabs>
      <w:spacing w:after="0"/>
    </w:pPr>
  </w:style>
  <w:style w:type="character" w:customStyle="1" w:styleId="HeaderChar">
    <w:name w:val="Header Char"/>
    <w:basedOn w:val="DefaultParagraphFont"/>
    <w:link w:val="Header"/>
    <w:uiPriority w:val="99"/>
    <w:rsid w:val="00FE71BA"/>
  </w:style>
  <w:style w:type="paragraph" w:styleId="Footer">
    <w:name w:val="footer"/>
    <w:basedOn w:val="Normal"/>
    <w:link w:val="FooterChar"/>
    <w:uiPriority w:val="99"/>
    <w:unhideWhenUsed/>
    <w:rsid w:val="00FE71BA"/>
    <w:pPr>
      <w:tabs>
        <w:tab w:val="center" w:pos="4680"/>
        <w:tab w:val="right" w:pos="9360"/>
      </w:tabs>
      <w:spacing w:after="0"/>
    </w:pPr>
  </w:style>
  <w:style w:type="character" w:customStyle="1" w:styleId="FooterChar">
    <w:name w:val="Footer Char"/>
    <w:basedOn w:val="DefaultParagraphFont"/>
    <w:link w:val="Footer"/>
    <w:uiPriority w:val="99"/>
    <w:rsid w:val="00FE71BA"/>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i.org/10.1016/S0967-0637(99)00105-3" TargetMode="External"/><Relationship Id="rId21" Type="http://schemas.openxmlformats.org/officeDocument/2006/relationships/image" Target="media/image11.png"/><Relationship Id="rId34" Type="http://schemas.openxmlformats.org/officeDocument/2006/relationships/hyperlink" Target="https://doi.org/10.5194/bg-14-177-2017" TargetMode="External"/><Relationship Id="rId42" Type="http://schemas.openxmlformats.org/officeDocument/2006/relationships/hyperlink" Target="https://doi.org/10.1146/annurev-marine-120710-100849" TargetMode="External"/><Relationship Id="rId47" Type="http://schemas.openxmlformats.org/officeDocument/2006/relationships/hyperlink" Target="https://doi.org/10.1093/plankt/18.2.163" TargetMode="External"/><Relationship Id="rId50" Type="http://schemas.openxmlformats.org/officeDocument/2006/relationships/hyperlink" Target="https://doi.org/10.1016/j.dsr.2006.12.011" TargetMode="External"/><Relationship Id="rId55" Type="http://schemas.openxmlformats.org/officeDocument/2006/relationships/hyperlink" Target="https://doi.org/10.1038/ngeo612" TargetMode="External"/><Relationship Id="rId63" Type="http://schemas.openxmlformats.org/officeDocument/2006/relationships/hyperlink" Target="https://doi.org/10.1038/s41598-020-73702-z" TargetMode="External"/><Relationship Id="rId68" Type="http://schemas.openxmlformats.org/officeDocument/2006/relationships/hyperlink" Target="https://doi.org/10.2307/40058255" TargetMode="External"/><Relationship Id="rId76" Type="http://schemas.openxmlformats.org/officeDocument/2006/relationships/hyperlink" Target="https://doi.org/10.1016/j.dsr.2013.05.012" TargetMode="External"/><Relationship Id="rId7" Type="http://schemas.openxmlformats.org/officeDocument/2006/relationships/comments" Target="comments.xml"/><Relationship Id="rId71" Type="http://schemas.openxmlformats.org/officeDocument/2006/relationships/hyperlink" Target="https://doi.org/10.3389/fmars.2019.00397"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doi.org/10.1016/j.pocean.2009.07.039"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oi.org/10.1038/s41561-018-0081-0" TargetMode="External"/><Relationship Id="rId37" Type="http://schemas.openxmlformats.org/officeDocument/2006/relationships/hyperlink" Target="https://doi.org/10.1002/2016GB005551" TargetMode="External"/><Relationship Id="rId40" Type="http://schemas.openxmlformats.org/officeDocument/2006/relationships/hyperlink" Target="https://doi.org/10.1029/2001GB001722" TargetMode="External"/><Relationship Id="rId45" Type="http://schemas.openxmlformats.org/officeDocument/2006/relationships/hyperlink" Target="https://doi.org/10.1007/978-94-017-2276-6_18" TargetMode="External"/><Relationship Id="rId53" Type="http://schemas.openxmlformats.org/officeDocument/2006/relationships/hyperlink" Target="https://doi.org/10.3389/fmars.2020.00358" TargetMode="External"/><Relationship Id="rId58" Type="http://schemas.openxmlformats.org/officeDocument/2006/relationships/hyperlink" Target="https://doi.org/10.4319/lol.2014.sneuer.miversen.gfischer.9" TargetMode="External"/><Relationship Id="rId66" Type="http://schemas.openxmlformats.org/officeDocument/2006/relationships/hyperlink" Target="https://doi.org/10.1016/S0967-0637(99)00052-7" TargetMode="External"/><Relationship Id="rId74" Type="http://schemas.openxmlformats.org/officeDocument/2006/relationships/hyperlink" Target="https://doi.org/10.3389/feart.2020.00376" TargetMode="External"/><Relationship Id="rId79" Type="http://schemas.microsoft.com/office/2011/relationships/people" Target="people.xml"/><Relationship Id="rId5" Type="http://schemas.openxmlformats.org/officeDocument/2006/relationships/footnotes" Target="footnotes.xml"/><Relationship Id="rId61" Type="http://schemas.openxmlformats.org/officeDocument/2006/relationships/hyperlink" Target="https://doi.org/10.4319/lom.2010.8.462" TargetMode="Externa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hyperlink" Target="https://doi.org/10.1038/ngeo1837" TargetMode="External"/><Relationship Id="rId44" Type="http://schemas.openxmlformats.org/officeDocument/2006/relationships/hyperlink" Target="https://doi.org/10.1016/j.dsr.2008.08.003" TargetMode="External"/><Relationship Id="rId52" Type="http://schemas.openxmlformats.org/officeDocument/2006/relationships/hyperlink" Target="https://doi.org/http://dx.doi.org/10.5194/bg-13-2077-2016" TargetMode="External"/><Relationship Id="rId60" Type="http://schemas.openxmlformats.org/officeDocument/2006/relationships/hyperlink" Target="https://doi.org/10.1016/j.pocean.2006.03.012" TargetMode="External"/><Relationship Id="rId65" Type="http://schemas.openxmlformats.org/officeDocument/2006/relationships/hyperlink" Target="https://doi.org/10.3389/fmars.2016.00022" TargetMode="External"/><Relationship Id="rId73" Type="http://schemas.openxmlformats.org/officeDocument/2006/relationships/hyperlink" Target="https://doi.org/10.1016/S0016-7037(01)00787-6"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i.org/10.1029/2018GB005983" TargetMode="External"/><Relationship Id="rId35" Type="http://schemas.openxmlformats.org/officeDocument/2006/relationships/hyperlink" Target="https://doi.org/10.1016/j.dsr.2009.10.005" TargetMode="External"/><Relationship Id="rId43" Type="http://schemas.openxmlformats.org/officeDocument/2006/relationships/hyperlink" Target="https://doi.org/10.1016/j.dsr.2008.05.014" TargetMode="External"/><Relationship Id="rId48" Type="http://schemas.openxmlformats.org/officeDocument/2006/relationships/hyperlink" Target="https://doi.org/10.1093/plankt/fbi025" TargetMode="External"/><Relationship Id="rId56" Type="http://schemas.openxmlformats.org/officeDocument/2006/relationships/hyperlink" Target="https://doi.org/10.1093/plankt/fbu077" TargetMode="External"/><Relationship Id="rId64" Type="http://schemas.openxmlformats.org/officeDocument/2006/relationships/hyperlink" Target="https://doi.org/10.1007/s00227-014-2475-x" TargetMode="External"/><Relationship Id="rId69" Type="http://schemas.openxmlformats.org/officeDocument/2006/relationships/hyperlink" Target="https://doi.org/10.1126/science.1153847" TargetMode="External"/><Relationship Id="rId77" Type="http://schemas.openxmlformats.org/officeDocument/2006/relationships/hyperlink" Target="https://doi.org/10.1016/j.dsr2.2019.04.012" TargetMode="External"/><Relationship Id="rId8" Type="http://schemas.microsoft.com/office/2011/relationships/commentsExtended" Target="commentsExtended.xml"/><Relationship Id="rId51" Type="http://schemas.openxmlformats.org/officeDocument/2006/relationships/hyperlink" Target="https://doi.org/10.4319/lo.2007.52.3.0975" TargetMode="External"/><Relationship Id="rId72" Type="http://schemas.openxmlformats.org/officeDocument/2006/relationships/hyperlink" Target="https://doi.org/10.1016/j.pocean.2014.08.005"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146/annurev.marine.010908.163904" TargetMode="External"/><Relationship Id="rId38" Type="http://schemas.openxmlformats.org/officeDocument/2006/relationships/hyperlink" Target="https://doi.org/10.5194/bgd-11-3653-2014" TargetMode="External"/><Relationship Id="rId46" Type="http://schemas.openxmlformats.org/officeDocument/2006/relationships/hyperlink" Target="https://doi.org/10.1093/plankt/fbz004" TargetMode="External"/><Relationship Id="rId59" Type="http://schemas.openxmlformats.org/officeDocument/2006/relationships/hyperlink" Target="https://doi.org/10.3354/meps09985" TargetMode="External"/><Relationship Id="rId67" Type="http://schemas.openxmlformats.org/officeDocument/2006/relationships/hyperlink" Target="https://doi.org/10.1146/annurev-marine-010814-015924" TargetMode="External"/><Relationship Id="rId20" Type="http://schemas.openxmlformats.org/officeDocument/2006/relationships/image" Target="media/image10.png"/><Relationship Id="rId41" Type="http://schemas.openxmlformats.org/officeDocument/2006/relationships/hyperlink" Target="https://doi.org/10.1038/s41396-019-0452-6" TargetMode="External"/><Relationship Id="rId54" Type="http://schemas.openxmlformats.org/officeDocument/2006/relationships/hyperlink" Target="https://doi.org/10.1038/ngeo3042" TargetMode="External"/><Relationship Id="rId62" Type="http://schemas.openxmlformats.org/officeDocument/2006/relationships/hyperlink" Target="https://doi.org/10.1007/s12526-010-0067-7" TargetMode="External"/><Relationship Id="rId70" Type="http://schemas.openxmlformats.org/officeDocument/2006/relationships/hyperlink" Target="https://doi.org/10.1029/2018GB005968" TargetMode="External"/><Relationship Id="rId75" Type="http://schemas.openxmlformats.org/officeDocument/2006/relationships/hyperlink" Target="https://doi.org/10.1016/j.dsr2.2008.04.01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029/2017GB005710" TargetMode="External"/><Relationship Id="rId49" Type="http://schemas.openxmlformats.org/officeDocument/2006/relationships/hyperlink" Target="https://doi.org/10.1016/S0967-0645(01)00100-X" TargetMode="External"/><Relationship Id="rId57" Type="http://schemas.openxmlformats.org/officeDocument/2006/relationships/hyperlink" Target="https://doi.org/10.4319/lo.2010.55.5.20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289</TotalTime>
  <Pages>32</Pages>
  <Words>10534</Words>
  <Characters>60050</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Particle size and abundance measurements suggest temporally variable biotic transport and disaggregation in the Eastern Tropical North Pacific Oxygen Minimum Zone</vt:lpstr>
    </vt:vector>
  </TitlesOfParts>
  <Company/>
  <LinksUpToDate>false</LinksUpToDate>
  <CharactersWithSpaces>70444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Particle size and abundance measurements suggest temporally variable biotic transport and disaggregation in the Eastern Tropical North Pacific Oxygen Minimum Zone</dc:title>
  <dc:creator>Jacob A. Cram</dc:creator>
  <cp:keywords/>
  <cp:lastModifiedBy>Jacob Cram</cp:lastModifiedBy>
  <cp:revision>6</cp:revision>
  <dcterms:created xsi:type="dcterms:W3CDTF">2021-02-22T19:06:00Z</dcterms:created>
  <dcterms:modified xsi:type="dcterms:W3CDTF">2021-02-22T22:10:00Z</dcterms:modified>
</cp:coreProperties>
</file>